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7044BCDF" w14:textId="0D9717EE" w:rsidR="00EC4CA5" w:rsidRPr="00EC4CA5" w:rsidDel="005836E1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del w:id="0" w:author="McGregor, Ian" w:date="2019-01-22T15:46:00Z"/>
          <w:rFonts w:asciiTheme="minorHAnsi" w:hAnsiTheme="minorHAnsi" w:cstheme="minorHAnsi"/>
          <w:color w:val="000000"/>
          <w:sz w:val="22"/>
          <w:szCs w:val="20"/>
        </w:rPr>
      </w:pPr>
      <w:commentRangeStart w:id="1"/>
      <w:del w:id="2" w:author="McGregor, Ian" w:date="2019-01-22T15:46:00Z">
        <w:r w:rsidRPr="00EC4CA5" w:rsidDel="005836E1">
          <w:rPr>
            <w:rFonts w:asciiTheme="minorHAnsi" w:hAnsiTheme="minorHAnsi" w:cstheme="minorHAnsi"/>
            <w:b/>
            <w:bCs/>
            <w:color w:val="000000"/>
            <w:sz w:val="22"/>
            <w:szCs w:val="20"/>
          </w:rPr>
          <w:delText xml:space="preserve">Caution: </w:delText>
        </w:r>
        <w:r w:rsidRPr="00EC4CA5" w:rsidDel="005836E1">
          <w:rPr>
            <w:rFonts w:asciiTheme="minorHAnsi" w:hAnsiTheme="minorHAnsi" w:cstheme="minorHAnsi"/>
            <w:color w:val="000000"/>
            <w:sz w:val="22"/>
            <w:szCs w:val="20"/>
          </w:rPr>
          <w:delText>DBH measurements are by definition in dcm and dmm, but often they are written as just mm or cm. Be aware of this.</w:delText>
        </w:r>
        <w:commentRangeEnd w:id="1"/>
        <w:r w:rsidR="00A56C30" w:rsidDel="005836E1">
          <w:rPr>
            <w:rStyle w:val="CommentReference"/>
            <w:rFonts w:asciiTheme="minorHAnsi" w:eastAsiaTheme="minorHAnsi" w:hAnsiTheme="minorHAnsi" w:cstheme="minorBidi"/>
            <w:lang w:val="en-GB"/>
          </w:rPr>
          <w:commentReference w:id="1"/>
        </w:r>
      </w:del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759A3123" w14:textId="45D6EED7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Roll up the band, tape, label with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375BFEF5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5ED3AE79" w14:textId="34F15B40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7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8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9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0467E78B" w:rsidR="00307F55" w:rsidRPr="00FE1788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1.4m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212A5FF1" w14:textId="11DB9A8B" w:rsidR="00FE1788" w:rsidRPr="00E71E33" w:rsidRDefault="00FE1788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From Helene’s original protocol, the default measurement for </w:t>
      </w:r>
      <w:proofErr w:type="spellStart"/>
      <w:r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is 10cm above the main census point.</w:t>
      </w:r>
    </w:p>
    <w:p w14:paraId="38BA560D" w14:textId="06C868FD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commentRangeStart w:id="3"/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holes</w:t>
      </w:r>
      <w:commentRangeEnd w:id="3"/>
      <w:r w:rsidRPr="00E71E33">
        <w:rPr>
          <w:rStyle w:val="CommentReference"/>
          <w:rFonts w:asciiTheme="minorHAnsi" w:eastAsiaTheme="minorHAnsi" w:hAnsiTheme="minorHAnsi" w:cstheme="minorBidi"/>
          <w:sz w:val="22"/>
          <w:szCs w:val="22"/>
          <w:lang w:val="en-GB"/>
        </w:rPr>
        <w:commentReference w:id="3"/>
      </w:r>
      <w:r w:rsidR="00307F55" w:rsidRPr="00E71E33">
        <w:rPr>
          <w:rFonts w:asciiTheme="minorHAnsi" w:hAnsiTheme="minorHAnsi" w:cstheme="minorHAnsi"/>
          <w:sz w:val="22"/>
          <w:szCs w:val="22"/>
        </w:rPr>
        <w:t>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2FB2100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 stretch,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B2068F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 flagging tape ONLY IF adding a new tree to the </w:t>
      </w:r>
      <w:proofErr w:type="spellStart"/>
      <w:r>
        <w:rPr>
          <w:rFonts w:asciiTheme="minorHAnsi" w:hAnsiTheme="minorHAnsi" w:cstheme="minorHAnsi"/>
        </w:rPr>
        <w:t>intraannual</w:t>
      </w:r>
      <w:proofErr w:type="spellEnd"/>
      <w:r>
        <w:rPr>
          <w:rFonts w:asciiTheme="minorHAnsi" w:hAnsiTheme="minorHAnsi" w:cstheme="minorHAnsi"/>
        </w:rPr>
        <w:t xml:space="preserve"> survey, or if existing flagging needs to be replaced.</w:t>
      </w:r>
    </w:p>
    <w:p w14:paraId="1B34097D" w14:textId="690AF0FD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10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0D209EDA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7A569D7C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50B77DD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1D4DBCD" w14:textId="6ECBA6EE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Step 2: measure out band</w:t>
      </w:r>
    </w:p>
    <w:p w14:paraId="7A72A7AB" w14:textId="392304E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04056D" w14:textId="2FF9F99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706E2D6" w14:textId="4DCFB98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01BAE52" w14:textId="6ACFB4AC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C3CEFA" w14:textId="34ED24EF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D8D6521" w14:textId="13D91B8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1653D4" w14:textId="220E49F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9ABB8B6" w14:textId="51ADE6CB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0B48BD" w14:textId="16EE562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4E62F1C" w14:textId="2DAA11AD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074DEC7" w14:textId="4E937CB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236AA5" w14:textId="1D255B0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0D6C355" w14:textId="570FE77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B140B5" w14:textId="136547C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CF2A0E2" w14:textId="3BCEC757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6E2221" w14:textId="328D8499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4BDA2A" w14:textId="25853004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05E01C" w14:textId="17BC2C8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4B3EC3" w14:textId="0EE98F0E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753A1" w14:textId="36B000BC" w:rsidR="00EC4CA5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63CC135E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EC4CA5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 3a:</w:t>
      </w:r>
      <w:r w:rsidRPr="003A40F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Making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E055B87" w14:textId="51DC27E1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9637439" w14:textId="203AB600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0764D035" w14:textId="257D1C1A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BABE969" w14:textId="1D26446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1BD6EC" w14:textId="271106F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344BC12" w14:textId="0EEFDAEE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2AE8E84" w14:textId="1D9E1E5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5FDE463" w14:textId="082F9770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4D165A0" w14:textId="7777777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76AA9AB" w14:textId="31FBDD9D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671975E" w14:textId="51C948D4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1FBBD44" w14:textId="2198A1C9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77836BD1" w14:textId="07CC1BE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C581543" w14:textId="1A346DBB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8624FDC" w14:textId="1E9E9C3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5DBB608" w14:textId="18E338C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053ADF" w14:textId="43B0796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42DDF3F" w14:textId="77777777" w:rsidR="006748A1" w:rsidRP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16DAFC26" w14:textId="77777777" w:rsidR="003A40F5" w:rsidRDefault="003A40F5" w:rsidP="006748A1">
      <w:pPr>
        <w:pStyle w:val="NormalWeb"/>
        <w:spacing w:before="0" w:beforeAutospacing="0" w:after="0" w:afterAutospacing="0"/>
        <w:ind w:left="720"/>
        <w:jc w:val="center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6748A1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A2C92E" w14:textId="290CCED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B68D65D" w14:textId="2FF4A513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6D83F8" w14:textId="1F6CB888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F0016A" w14:textId="1A73085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13BA5C" w14:textId="71E1439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9EA244F" w14:textId="567FD6AB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5B5483" w14:textId="27C5D8C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19B35D" w14:textId="3102EC2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2ABC61" w14:textId="7A89CD1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8F1015" w14:textId="7268A5C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3ADC82C" w14:textId="2CE50F0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7E97F2" w14:textId="15980A4A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4CF7787" w14:textId="70B2C7E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AB9128" w14:textId="71EC73D6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724BD73" w14:textId="77849D0C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63C997" w14:textId="52396E29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502ED2" w14:textId="0620E79D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76223CA" w14:textId="6D915074" w:rsidR="006748A1" w:rsidRPr="006748A1" w:rsidRDefault="006748A1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0"/>
        </w:rPr>
      </w:pPr>
      <w:r>
        <w:rPr>
          <w:rFonts w:asciiTheme="minorHAnsi" w:hAnsiTheme="minorHAnsi" w:cstheme="minorHAnsi"/>
          <w:i/>
          <w:sz w:val="20"/>
        </w:rPr>
        <w:t>This picture represents the first of the two folds.</w:t>
      </w:r>
    </w:p>
    <w:p w14:paraId="6AFF343E" w14:textId="5B841A7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5F94A3B" w14:textId="60E0069F" w:rsidR="006748A1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2ABB1" w14:textId="3640AA15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27110EB" w14:textId="55A63D2E" w:rsidR="00EC4CA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0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66BF65" w14:textId="6B964FE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31ACAED" w14:textId="5E77BB51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ADCFC59" w14:textId="30F7DC6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712FCD" w14:textId="076589E5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49DEB21" w14:textId="20D40DB7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848C11" w14:textId="23ADBDB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FF43CA" w14:textId="05AA864D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CE5142" w14:textId="449CF71B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C0AD3C" w14:textId="7EC2C7B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74870F" w14:textId="7762FBB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C2944FB" w14:textId="76480A33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4BC4F7F" w14:textId="0742967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09389E8" w14:textId="40BC6EC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2E1B88A" w14:textId="12C6E792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F50B294" w14:textId="0BEAA5D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2990E60" w14:textId="624FE18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B7F7C41" w14:textId="56674F91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FCA3D4" w14:textId="19EF978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89DF7D0" w14:textId="5ABF88A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31C946C" w14:textId="42ED02D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E945A9" w14:textId="2F77A62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0AFD5D" w14:textId="249FCAFB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DBC3667" w14:textId="07379BA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1789D12" w14:textId="4F079D67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73F03BA" w14:textId="182DB71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A2BD3F" w14:textId="722E6151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>Step 6: Punch holes</w:t>
      </w:r>
    </w:p>
    <w:p w14:paraId="785845A7" w14:textId="7642BD90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noProof/>
          <w:color w:val="000000"/>
          <w:sz w:val="22"/>
          <w:szCs w:val="20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11CFB0F5" w14:textId="0FCEDD9E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73D58695" w14:textId="050C5A8B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47349A74" w14:textId="77777777" w:rsidR="003A40F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6D8B8C58" w14:textId="77F0D45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EBD8B2" w14:textId="1A315BAB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634148" w14:textId="2B58A7B8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270E8B" w14:textId="0D65ED4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4B6261" w14:textId="5909EA9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78B9E1" w14:textId="6E7FDA95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F16B0F" w14:textId="7DA4EBB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F31648" w14:textId="1AAAA37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4F02B9" w14:textId="352846E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34E1A2" w14:textId="38C0FC4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9A6C35" w14:textId="65360D3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A6AAC9" w14:textId="45F2C1C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FFCFB3" w14:textId="4CCFBD8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A7948D" w14:textId="22E766BD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5D2F56" w14:textId="6BEDC57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BC59AB" w14:textId="23C8B1E4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5D3737" w14:textId="441C2C7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7E1E7BC" w14:textId="0083D45E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76CF0C" w14:textId="54F1E25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8506E2" w14:textId="3065FFCB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412D39B" w14:textId="77777777" w:rsidR="003A40F5" w:rsidRPr="00EC4CA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22DDB1" w14:textId="146A13DC" w:rsidR="00C9768D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AF030A8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2641B8A2" w:rsidR="00C9768D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10: Roll up band and label…</w:t>
      </w:r>
    </w:p>
    <w:p w14:paraId="76E091DF" w14:textId="7806E77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EC4CA5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6881119" w14:textId="6C7D6899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26D723" w14:textId="2EEEC3FD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079511" w14:textId="27AA9CAE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34AF52E1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2EDD833A" w:rsidR="00FF5CF9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</w:p>
    <w:p w14:paraId="03001DDE" w14:textId="688BF2CF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F9079A" w14:textId="5AE46E7D" w:rsid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86F9824" w14:textId="3C2C51A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464752" w14:textId="222AD6B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07C716A" w14:textId="2117D32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0CBC10" w14:textId="4597886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159BCE6" w14:textId="4AB0B4B2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10F524" w14:textId="3D99562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E8BA5A2" w14:textId="0E5E14E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551F69" w14:textId="3EA2E7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A8A54C8" w14:textId="77E3241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FEB8ED8" w14:textId="6AD3D93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22B7D" w14:textId="718B3FE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20B8C0" w14:textId="305C5A38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1FDE039" w14:textId="638FC84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5F10E5" w14:textId="7E0E8FE3" w:rsidR="00BF5F47" w:rsidRDefault="00BF5F47" w:rsidP="00BF5F47">
      <w:pPr>
        <w:rPr>
          <w:rFonts w:eastAsia="Times New Roman" w:cstheme="minorHAnsi"/>
          <w:sz w:val="24"/>
          <w:szCs w:val="24"/>
          <w:lang w:val="en-US"/>
        </w:rPr>
      </w:pPr>
    </w:p>
    <w:p w14:paraId="0FB2E803" w14:textId="0266E720" w:rsidR="003A40F5" w:rsidRPr="003A40F5" w:rsidRDefault="003A40F5" w:rsidP="00BF5F47">
      <w:pPr>
        <w:rPr>
          <w:b/>
          <w:u w:val="single"/>
          <w:lang w:val="en-US"/>
        </w:rPr>
      </w:pPr>
      <w:r>
        <w:rPr>
          <w:rFonts w:eastAsia="Times New Roman" w:cstheme="minorHAnsi"/>
          <w:b/>
          <w:sz w:val="24"/>
          <w:szCs w:val="24"/>
          <w:u w:val="single"/>
          <w:lang w:val="en-US"/>
        </w:rPr>
        <w:lastRenderedPageBreak/>
        <w:t>Instructions for field</w:t>
      </w:r>
    </w:p>
    <w:p w14:paraId="3927B2BD" w14:textId="40BD6C6C" w:rsidR="00586B16" w:rsidRDefault="005A194F" w:rsidP="00BF5F47"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>
        <w:t>12. Prepare for field</w:t>
      </w:r>
      <w:r>
        <w:t>.</w:t>
      </w:r>
    </w:p>
    <w:p w14:paraId="11ED87F0" w14:textId="1C798D3D" w:rsidR="005A194F" w:rsidRDefault="005A194F" w:rsidP="00BF5F47"/>
    <w:p w14:paraId="5CF81AEA" w14:textId="0827D7CE" w:rsidR="005A194F" w:rsidRDefault="005A194F" w:rsidP="00BF5F47"/>
    <w:p w14:paraId="42937EC4" w14:textId="23C90E98" w:rsidR="005A194F" w:rsidRDefault="005A194F" w:rsidP="00BF5F47"/>
    <w:p w14:paraId="6BA62409" w14:textId="0686295E" w:rsidR="005A194F" w:rsidRDefault="005A194F" w:rsidP="00BF5F47"/>
    <w:p w14:paraId="15E8A24D" w14:textId="5736A21D" w:rsidR="005A194F" w:rsidRDefault="005A194F" w:rsidP="00BF5F47"/>
    <w:p w14:paraId="607FE2D0" w14:textId="3CDD8AF4" w:rsidR="005A194F" w:rsidRDefault="005A194F" w:rsidP="00BF5F47"/>
    <w:p w14:paraId="534AB3DA" w14:textId="472936D8" w:rsidR="005A194F" w:rsidRDefault="005A194F" w:rsidP="00BF5F47"/>
    <w:p w14:paraId="54AD2C3E" w14:textId="45636424" w:rsidR="005A194F" w:rsidRDefault="005A194F" w:rsidP="00BF5F47"/>
    <w:p w14:paraId="67360755" w14:textId="56D2D884" w:rsidR="005A194F" w:rsidRDefault="005A194F" w:rsidP="00BF5F47"/>
    <w:p w14:paraId="66F7CE60" w14:textId="2627CE8E" w:rsidR="005A194F" w:rsidRDefault="005A194F" w:rsidP="00BF5F47"/>
    <w:p w14:paraId="7D200233" w14:textId="2B73B145" w:rsidR="005A194F" w:rsidRDefault="005A194F" w:rsidP="00BF5F47"/>
    <w:p w14:paraId="5FE0FA93" w14:textId="70205C39" w:rsidR="005A194F" w:rsidRDefault="005A194F" w:rsidP="00BF5F47"/>
    <w:p w14:paraId="0DC51C03" w14:textId="0FD87ECB" w:rsidR="005A194F" w:rsidRDefault="005A194F" w:rsidP="00BF5F47"/>
    <w:p w14:paraId="74067471" w14:textId="387ADD9B" w:rsidR="005A194F" w:rsidRDefault="005A194F" w:rsidP="00BF5F47"/>
    <w:p w14:paraId="49712E03" w14:textId="384FC9C7" w:rsidR="00E71E33" w:rsidRDefault="00E71E33" w:rsidP="00BF5F47"/>
    <w:p w14:paraId="70091C67" w14:textId="1783D829" w:rsidR="00E71E33" w:rsidRDefault="00E71E33" w:rsidP="00BF5F47"/>
    <w:p w14:paraId="3EFFF461" w14:textId="0F717168" w:rsidR="00E71E33" w:rsidRDefault="00E71E33" w:rsidP="00BF5F47"/>
    <w:p w14:paraId="7C0F1B9E" w14:textId="12DFDD38" w:rsidR="00E71E33" w:rsidRDefault="00E71E33" w:rsidP="00BF5F47"/>
    <w:p w14:paraId="1EB61D43" w14:textId="117DDCEF" w:rsidR="00E71E33" w:rsidRDefault="00E71E33" w:rsidP="00BF5F47"/>
    <w:p w14:paraId="0704E48A" w14:textId="5765C042" w:rsidR="00E71E33" w:rsidRDefault="00E71E33" w:rsidP="00BF5F47"/>
    <w:p w14:paraId="26A18A2A" w14:textId="761AD460" w:rsidR="00E71E33" w:rsidRDefault="00E71E33" w:rsidP="00BF5F47"/>
    <w:p w14:paraId="6C38E969" w14:textId="77777777" w:rsidR="005A194F" w:rsidRDefault="005A194F" w:rsidP="005A194F">
      <w:r>
        <w:t xml:space="preserve">13. Take </w:t>
      </w:r>
      <w:proofErr w:type="spellStart"/>
      <w:r>
        <w:t>dbh</w:t>
      </w:r>
      <w:proofErr w:type="spellEnd"/>
      <w:r>
        <w:t xml:space="preserve"> in two places </w:t>
      </w:r>
    </w:p>
    <w:p w14:paraId="5E5F465F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1.3m = “</w:t>
      </w:r>
      <w:proofErr w:type="spellStart"/>
      <w:r>
        <w:t>dbhnew</w:t>
      </w:r>
      <w:proofErr w:type="spellEnd"/>
      <w:r>
        <w:t>” on datasheet</w:t>
      </w:r>
    </w:p>
    <w:p w14:paraId="081B93A4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1.4m = “</w:t>
      </w:r>
      <w:proofErr w:type="spellStart"/>
      <w:r>
        <w:t>dendDiam</w:t>
      </w:r>
      <w:proofErr w:type="spellEnd"/>
      <w:r>
        <w:t>” on datasheet</w:t>
      </w:r>
    </w:p>
    <w:p w14:paraId="528E660B" w14:textId="6B1B1938" w:rsidR="00E71E33" w:rsidRDefault="00E71E33" w:rsidP="00BF5F47"/>
    <w:p w14:paraId="2410B4C9" w14:textId="7E525132" w:rsidR="00E71E33" w:rsidRDefault="005A194F" w:rsidP="00BF5F47"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Default="00E71E33" w:rsidP="00BF5F47"/>
    <w:p w14:paraId="3976D79A" w14:textId="1F3A0B42" w:rsidR="00E71E33" w:rsidRDefault="00E71E33" w:rsidP="00BF5F47"/>
    <w:p w14:paraId="10CEB46D" w14:textId="64EC7E15" w:rsidR="00E71E33" w:rsidRDefault="00E71E33" w:rsidP="00BF5F47"/>
    <w:p w14:paraId="5FADC637" w14:textId="289A1CF9" w:rsidR="00E71E33" w:rsidRDefault="00E71E33" w:rsidP="00BF5F47"/>
    <w:p w14:paraId="6A514F2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67BB360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00EC136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lastRenderedPageBreak/>
        <w:t>14. Install a spring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13C49FF0" w14:textId="24AD5F5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8A5C0E">
        <w:rPr>
          <w:rFonts w:asciiTheme="minorHAnsi" w:hAnsiTheme="minorHAnsi" w:cstheme="minorHAnsi"/>
          <w:sz w:val="22"/>
          <w:szCs w:val="22"/>
        </w:rPr>
        <w:t>Wrap band</w:t>
      </w:r>
      <w:r w:rsidR="008A5C0E">
        <w:rPr>
          <w:rFonts w:asciiTheme="minorHAnsi" w:hAnsiTheme="minorHAnsi" w:cstheme="minorHAnsi"/>
          <w:sz w:val="22"/>
          <w:szCs w:val="22"/>
        </w:rPr>
        <w:t xml:space="preserve"> such that </w:t>
      </w:r>
      <w:r w:rsidR="008A5C0E" w:rsidRPr="008A5C0E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1FCDF39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05CC88" w14:textId="6884427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F7A162" w14:textId="1AF6FCA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465FAB" w14:textId="76D0D8EB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51E993F" w14:textId="41E9D2B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2448ABF" w14:textId="5A8B8E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6F766F4" w14:textId="4C35695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817327B" w14:textId="6CF8668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82650C" w14:textId="756B37B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D45C784" w14:textId="6903F0F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40F22D" w14:textId="7197812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1FEEB" w14:textId="6ADD6A1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B3BE3B3" w14:textId="539B20D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48D27F" w14:textId="61C010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047D6D4" w14:textId="7F094DA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F4897C" w14:textId="1A4B2C1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0E76A96" w14:textId="58F0DC7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B4701F3" w14:textId="5E2281A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D483E2" w14:textId="2FD4795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5403C1A" w14:textId="0C4E731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D63B45" w14:textId="3DF86CA4" w:rsidR="00E71E33" w:rsidRPr="00B118A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673261" w14:textId="7099C3C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17. Pull spring opposite window. </w:t>
      </w:r>
    </w:p>
    <w:p w14:paraId="24049360" w14:textId="09198C0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18. </w:t>
      </w:r>
      <w:proofErr w:type="gramStart"/>
      <w:r>
        <w:rPr>
          <w:rFonts w:asciiTheme="minorHAnsi" w:hAnsiTheme="minorHAnsi" w:cstheme="minorHAnsi"/>
        </w:rPr>
        <w:t>At</w:t>
      </w:r>
      <w:proofErr w:type="gramEnd"/>
      <w:r>
        <w:rPr>
          <w:rFonts w:asciiTheme="minorHAnsi" w:hAnsiTheme="minorHAnsi" w:cstheme="minorHAnsi"/>
        </w:rPr>
        <w:t xml:space="preserve"> ~10% stretch, mark hole and punch.</w:t>
      </w:r>
    </w:p>
    <w:p w14:paraId="25EFDCD2" w14:textId="36B3820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4681" w14:textId="5C5933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6473CE6" w14:textId="79299BF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86BDA0" w14:textId="3E255E6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A3162B" w14:textId="1A223A1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7ED1B3" w14:textId="243F7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1BD67D9" w14:textId="782E0C9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E180E0A" w14:textId="6FC7139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2E1F64" w14:textId="3977068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641987F" w14:textId="1E1B774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614EF4" w14:textId="461EACE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1DCC21D" w14:textId="01A24E3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BA5115" w14:textId="147E345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444C" w14:textId="0FF55E5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DFE8F" w14:textId="6E3A9D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9D4EC5" w14:textId="69E3D579" w:rsidR="008A5C0E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Tighten band and </w:t>
      </w:r>
      <w:r w:rsidR="008A5C0E">
        <w:rPr>
          <w:rFonts w:asciiTheme="minorHAnsi" w:hAnsiTheme="minorHAnsi" w:cstheme="minorHAnsi"/>
        </w:rPr>
        <w:t xml:space="preserve">attach spring. 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Make</w:t>
      </w:r>
      <w:r w:rsidR="008A5C0E" w:rsidRPr="00B2068F">
        <w:rPr>
          <w:rFonts w:asciiTheme="minorHAnsi" w:hAnsiTheme="minorHAnsi" w:cstheme="minorHAnsi"/>
          <w:color w:val="000000"/>
          <w:sz w:val="22"/>
          <w:szCs w:val="22"/>
        </w:rPr>
        <w:t xml:space="preserve"> sure the spring has room to contract in case the tree bole sh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rinks.</w:t>
      </w:r>
    </w:p>
    <w:p w14:paraId="14CC66C3" w14:textId="45EBED65" w:rsidR="00E71E33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2FFA0D" w14:textId="15F77F4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662542" w14:textId="30B0531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7701B13" w14:textId="22CBAEE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B0279DC" w14:textId="2909DC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A6AF282" w14:textId="73E658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DCB527" w14:textId="3C1E96F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92A752" w14:textId="2129DEF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5B6C0A" w14:textId="744CB25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61C2D7" w14:textId="6A7C7DD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4F52CE6" w14:textId="0CC8547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5C2134" w14:textId="7572C3E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ED219B5" w14:textId="6D3115C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F1DA27B" w14:textId="7EEEEF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7517C7" w14:textId="777777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AD380B" w14:textId="7777777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5586FD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1EB4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DB00A8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48A529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5BCB3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12C2564" w14:textId="798E7CE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20. Cut extra loose band to roughly 1cm from window edge furthest from the spring.</w:t>
      </w:r>
    </w:p>
    <w:p w14:paraId="04F04E85" w14:textId="6E2005B5" w:rsidR="00F80AF1" w:rsidRP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F80AF1">
        <w:rPr>
          <w:rFonts w:asciiTheme="minorHAnsi" w:hAnsiTheme="minorHAnsi" w:cstheme="minorHAnsi"/>
        </w:rPr>
        <w:t xml:space="preserve">21. </w:t>
      </w:r>
      <w:r w:rsidRPr="00F80AF1">
        <w:rPr>
          <w:rFonts w:asciiTheme="minorHAnsi" w:hAnsiTheme="minorHAnsi" w:cstheme="minorHAnsi"/>
          <w:color w:val="000000"/>
        </w:rPr>
        <w:t>Add another sleeve to keep free band in place.</w:t>
      </w:r>
    </w:p>
    <w:p w14:paraId="4072F662" w14:textId="38D4E911" w:rsidR="008A5C0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25A47A" w14:textId="5C0AB28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FC20FC" w14:textId="3B9DD1DA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25CBEEF" w14:textId="7AE118A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CB69DF2" w14:textId="23C771F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3B3ED27" w14:textId="11C57AF3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CCF10F" w14:textId="480C20C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3223D2" w14:textId="56D8149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92AA414" w14:textId="2C6B62C6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238C642" w14:textId="35208E3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C83C65" w14:textId="1A5A1218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7FE86A" w14:textId="570A326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750D00" w14:textId="4606909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30DD" w14:textId="493B901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19A88B" w14:textId="3158422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365ADC" w14:textId="18F9C9C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bookmarkStart w:id="4" w:name="_GoBack"/>
      <w:bookmarkEnd w:id="4"/>
    </w:p>
    <w:p w14:paraId="0FFF1896" w14:textId="2EE17E8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B9204FF" w14:textId="523DA689" w:rsid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2AC531" w14:textId="5DDBA019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99BAD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2767A4" w14:textId="09869B0C" w:rsidR="00FE1788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  <w:r w:rsidRPr="00F80AF1">
        <w:rPr>
          <w:rFonts w:asciiTheme="minorHAnsi" w:hAnsiTheme="minorHAnsi" w:cstheme="minorHAnsi"/>
          <w:color w:val="000000"/>
          <w:szCs w:val="22"/>
        </w:rPr>
        <w:t>22.</w:t>
      </w:r>
      <w:r>
        <w:rPr>
          <w:rFonts w:asciiTheme="minorHAnsi" w:hAnsiTheme="minorHAnsi" w:cstheme="minorHAnsi"/>
          <w:color w:val="000000"/>
          <w:szCs w:val="22"/>
        </w:rPr>
        <w:t xml:space="preserve"> 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Cs w:val="22"/>
        </w:rPr>
        <w:t xml:space="preserve"> (in mm!!)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 xml:space="preserve"> and record necessary data.</w:t>
      </w:r>
    </w:p>
    <w:p w14:paraId="55912CC0" w14:textId="53DE8C6A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 flagging tape ONLY </w:t>
      </w:r>
    </w:p>
    <w:p w14:paraId="5DF6E48D" w14:textId="447A50F5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adding a new tree to </w:t>
      </w:r>
    </w:p>
    <w:p w14:paraId="2B6BE3C3" w14:textId="7D1BB749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the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intraannual</w:t>
      </w:r>
      <w:proofErr w:type="spellEnd"/>
      <w:r>
        <w:rPr>
          <w:rFonts w:asciiTheme="minorHAnsi" w:hAnsiTheme="minorHAnsi" w:cstheme="minorHAnsi"/>
        </w:rPr>
        <w:t xml:space="preserve"> survey, </w:t>
      </w:r>
    </w:p>
    <w:p w14:paraId="4FF81175" w14:textId="77777777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or</w:t>
      </w:r>
      <w:proofErr w:type="gramEnd"/>
      <w:r>
        <w:rPr>
          <w:rFonts w:asciiTheme="minorHAnsi" w:hAnsiTheme="minorHAnsi" w:cstheme="minorHAnsi"/>
        </w:rPr>
        <w:t xml:space="preserve"> if existing flagging </w:t>
      </w:r>
    </w:p>
    <w:p w14:paraId="373956EE" w14:textId="650D72C0" w:rsidR="00FE1788" w:rsidRPr="00B2068F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needs</w:t>
      </w:r>
      <w:proofErr w:type="gramEnd"/>
      <w:r>
        <w:rPr>
          <w:rFonts w:asciiTheme="minorHAnsi" w:hAnsiTheme="minorHAnsi" w:cstheme="minorHAnsi"/>
        </w:rPr>
        <w:t xml:space="preserve"> to be replaced.</w:t>
      </w:r>
    </w:p>
    <w:p w14:paraId="20DD81FA" w14:textId="5CD786E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6E26E1C2" w14:textId="25FC266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437AC91A" w14:textId="6AF1822F" w:rsidR="00F80AF1" w:rsidRPr="00B2068F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565300" w14:textId="79DB2C1D" w:rsidR="00E71E33" w:rsidRDefault="00E71E33" w:rsidP="00BF5F47"/>
    <w:p w14:paraId="68384A78" w14:textId="528DDA33" w:rsidR="00FE1788" w:rsidRDefault="00FE1788" w:rsidP="00BF5F47"/>
    <w:p w14:paraId="26F8B2FE" w14:textId="2DF7734C" w:rsidR="00FE1788" w:rsidRDefault="00FE1788" w:rsidP="00BF5F47"/>
    <w:p w14:paraId="090EE6DB" w14:textId="1BBB1489" w:rsidR="00FE1788" w:rsidRDefault="00FE1788" w:rsidP="00BF5F47"/>
    <w:p w14:paraId="730F8F5A" w14:textId="36FB69C1" w:rsidR="00FE1788" w:rsidRDefault="00FE1788" w:rsidP="00BF5F47"/>
    <w:p w14:paraId="3482DDFA" w14:textId="541A1989" w:rsidR="00FE1788" w:rsidRDefault="00FE1788" w:rsidP="00BF5F47"/>
    <w:p w14:paraId="3DAED212" w14:textId="6CA77FE7" w:rsidR="00FE1788" w:rsidRPr="00586B16" w:rsidRDefault="00FE1788" w:rsidP="00BF5F47"/>
    <w:sectPr w:rsidR="00FE1788" w:rsidRPr="00586B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Valentine Herrmann" w:date="2019-01-22T14:52:00Z" w:initials="VH">
    <w:p w14:paraId="33CC290D" w14:textId="2E7F844C" w:rsidR="00A56C30" w:rsidRDefault="00A56C30">
      <w:pPr>
        <w:pStyle w:val="CommentText"/>
      </w:pPr>
      <w:r>
        <w:rPr>
          <w:rStyle w:val="CommentReference"/>
        </w:rPr>
        <w:annotationRef/>
      </w:r>
      <w:r>
        <w:t>This is very confusing.  A DBH is a diameter, so by definition it is a distance, usually measured in cm or mm. “</w:t>
      </w:r>
      <w:proofErr w:type="spellStart"/>
      <w:r>
        <w:t>dcm</w:t>
      </w:r>
      <w:proofErr w:type="spellEnd"/>
      <w:r>
        <w:t xml:space="preserve">” is just a handy way to call a graduation on the diameter side of the D-tape. It is not a real/universal unit like cm and mm are. It is just 1 </w:t>
      </w:r>
      <w:proofErr w:type="spellStart"/>
      <w:r>
        <w:t>dcm</w:t>
      </w:r>
      <w:proofErr w:type="spellEnd"/>
      <w:r>
        <w:t xml:space="preserve"> = 1 cm x pi</w:t>
      </w:r>
    </w:p>
    <w:p w14:paraId="5A172A0A" w14:textId="30609503" w:rsidR="00A56C30" w:rsidRDefault="00A56C30">
      <w:pPr>
        <w:pStyle w:val="CommentText"/>
      </w:pPr>
    </w:p>
    <w:p w14:paraId="064F5D94" w14:textId="0537412E" w:rsidR="00A56C30" w:rsidRDefault="00A56C30">
      <w:pPr>
        <w:pStyle w:val="CommentText"/>
      </w:pPr>
    </w:p>
  </w:comment>
  <w:comment w:id="3" w:author="Valentine Herrmann" w:date="2019-01-22T15:16:00Z" w:initials="VH">
    <w:p w14:paraId="2C02A643" w14:textId="25E33CCC" w:rsidR="00DD3137" w:rsidRDefault="00DD3137">
      <w:pPr>
        <w:pStyle w:val="CommentText"/>
      </w:pPr>
      <w:r>
        <w:rPr>
          <w:rStyle w:val="CommentReference"/>
        </w:rPr>
        <w:annotationRef/>
      </w:r>
      <w:r>
        <w:t>Add table for size of the spring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64F5D94" w15:done="0"/>
  <w15:commentEx w15:paraId="2C02A6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9EACD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cGregor, Ian">
    <w15:presenceInfo w15:providerId="AD" w15:userId="S-1-5-21-220523388-1563985344-1801674531-149353"/>
  </w15:person>
  <w15:person w15:author="Valentine Herrmann">
    <w15:presenceInfo w15:providerId="Windows Live" w15:userId="d8ec777fd39d6b6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76EF7"/>
    <w:rsid w:val="000D77BE"/>
    <w:rsid w:val="00171860"/>
    <w:rsid w:val="002164D0"/>
    <w:rsid w:val="00307F55"/>
    <w:rsid w:val="0032043C"/>
    <w:rsid w:val="003A40F5"/>
    <w:rsid w:val="0047137C"/>
    <w:rsid w:val="0057616A"/>
    <w:rsid w:val="005836E1"/>
    <w:rsid w:val="00586B16"/>
    <w:rsid w:val="005A194F"/>
    <w:rsid w:val="006748A1"/>
    <w:rsid w:val="00707655"/>
    <w:rsid w:val="00804183"/>
    <w:rsid w:val="00810520"/>
    <w:rsid w:val="00815CBF"/>
    <w:rsid w:val="008A5C0E"/>
    <w:rsid w:val="00A56C30"/>
    <w:rsid w:val="00B118A3"/>
    <w:rsid w:val="00B2068F"/>
    <w:rsid w:val="00B46914"/>
    <w:rsid w:val="00BF5F47"/>
    <w:rsid w:val="00C9768D"/>
    <w:rsid w:val="00CE7E89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CBI-ForestGEO/Dendrobands/resources/field_forms/README.md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github.com/SCBI-ForestGEO/Dendrobands/tree/master/data/metadata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microsoft.com/office/2016/09/relationships/commentsIds" Target="commentsIds.xml"/><Relationship Id="rId5" Type="http://schemas.openxmlformats.org/officeDocument/2006/relationships/comments" Target="commen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docs.google.com/document/d/1kCG22EAEnOVxw9Z-cPPvrHIzvRFE-j0U7anTmhJbkqM/edit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CBI-ForestGEO/Dendrobands/tree/master/resources/field_forms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1018</Words>
  <Characters>5807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11</cp:revision>
  <dcterms:created xsi:type="dcterms:W3CDTF">2019-01-22T20:27:00Z</dcterms:created>
  <dcterms:modified xsi:type="dcterms:W3CDTF">2019-01-23T18:38:00Z</dcterms:modified>
</cp:coreProperties>
</file>