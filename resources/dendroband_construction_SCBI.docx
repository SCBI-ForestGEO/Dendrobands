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commentsIds.xml" ContentType="application/vnd.openxmlformats-officedocument.wordprocessingml.commentsId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20B68ABE" w14:textId="77777777" w:rsidR="00EC4CA5" w:rsidRPr="00EC4CA5" w:rsidRDefault="00EC4CA5" w:rsidP="00EC4CA5">
      <w:pPr>
        <w:pStyle w:val="NormalWeb"/>
        <w:spacing w:before="0" w:beforeAutospacing="0" w:after="0" w:afterAutospacing="0"/>
        <w:jc w:val="center"/>
        <w:rPr>
          <w:rFonts w:asciiTheme="minorHAnsi" w:hAnsiTheme="minorHAnsi" w:cstheme="minorHAnsi"/>
        </w:rPr>
      </w:pPr>
      <w:r w:rsidRPr="00EC4CA5">
        <w:rPr>
          <w:rFonts w:asciiTheme="minorHAnsi" w:hAnsiTheme="minorHAnsi" w:cstheme="minorHAnsi"/>
          <w:color w:val="000000"/>
        </w:rPr>
        <w:t xml:space="preserve">Clarified steps for making </w:t>
      </w:r>
      <w:proofErr w:type="spellStart"/>
      <w:r w:rsidRPr="00EC4CA5">
        <w:rPr>
          <w:rFonts w:asciiTheme="minorHAnsi" w:hAnsiTheme="minorHAnsi" w:cstheme="minorHAnsi"/>
          <w:color w:val="000000"/>
        </w:rPr>
        <w:t>dendrobands</w:t>
      </w:r>
      <w:proofErr w:type="spellEnd"/>
    </w:p>
    <w:p w14:paraId="15F55984" w14:textId="77777777" w:rsidR="00EC4CA5" w:rsidRPr="00EC4CA5" w:rsidRDefault="00EC4CA5" w:rsidP="00EC4CA5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  <w:r w:rsidRPr="00EC4CA5">
        <w:rPr>
          <w:rFonts w:asciiTheme="minorHAnsi" w:hAnsiTheme="minorHAnsi" w:cstheme="minorHAnsi"/>
          <w:i/>
          <w:iCs/>
          <w:color w:val="000000"/>
          <w:sz w:val="20"/>
          <w:szCs w:val="20"/>
        </w:rPr>
        <w:t>*The first couple pages contain only the step-by-step instructions for easy printing. Pictures accompanying the steps can be found on the following pages.</w:t>
      </w:r>
    </w:p>
    <w:p w14:paraId="0077E32A" w14:textId="77777777" w:rsidR="00EC4CA5" w:rsidRPr="00EC4CA5" w:rsidRDefault="00EC4CA5" w:rsidP="00EC4CA5">
      <w:pPr>
        <w:rPr>
          <w:rFonts w:cstheme="minorHAnsi"/>
        </w:rPr>
      </w:pPr>
    </w:p>
    <w:p w14:paraId="12527D4E" w14:textId="77777777" w:rsidR="00EC4CA5" w:rsidRPr="00EC4CA5" w:rsidRDefault="00EC4CA5" w:rsidP="00EC4CA5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8"/>
        </w:rPr>
      </w:pPr>
      <w:r w:rsidRPr="00EC4CA5">
        <w:rPr>
          <w:rFonts w:asciiTheme="minorHAnsi" w:hAnsiTheme="minorHAnsi" w:cstheme="minorHAnsi"/>
          <w:b/>
          <w:bCs/>
          <w:color w:val="000000"/>
          <w:sz w:val="22"/>
          <w:szCs w:val="20"/>
          <w:u w:val="single"/>
        </w:rPr>
        <w:t>Notes</w:t>
      </w:r>
    </w:p>
    <w:p w14:paraId="019DD1E9" w14:textId="77777777" w:rsidR="00EC4CA5" w:rsidRPr="00EC4CA5" w:rsidRDefault="00EC4CA5" w:rsidP="00EC4CA5">
      <w:pPr>
        <w:pStyle w:val="NormalWeb"/>
        <w:numPr>
          <w:ilvl w:val="0"/>
          <w:numId w:val="1"/>
        </w:numPr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0"/>
        </w:rPr>
      </w:pPr>
      <w:r w:rsidRPr="00EC4CA5">
        <w:rPr>
          <w:rFonts w:asciiTheme="minorHAnsi" w:hAnsiTheme="minorHAnsi" w:cstheme="minorHAnsi"/>
          <w:color w:val="000000"/>
          <w:sz w:val="22"/>
          <w:szCs w:val="20"/>
        </w:rPr>
        <w:t xml:space="preserve">The metal bands cut through skin easily. It is advised to wear gloves or have </w:t>
      </w:r>
      <w:proofErr w:type="spellStart"/>
      <w:r w:rsidRPr="00EC4CA5">
        <w:rPr>
          <w:rFonts w:asciiTheme="minorHAnsi" w:hAnsiTheme="minorHAnsi" w:cstheme="minorHAnsi"/>
          <w:color w:val="000000"/>
          <w:sz w:val="22"/>
          <w:szCs w:val="20"/>
        </w:rPr>
        <w:t>bandaids</w:t>
      </w:r>
      <w:proofErr w:type="spellEnd"/>
      <w:r w:rsidRPr="00EC4CA5">
        <w:rPr>
          <w:rFonts w:asciiTheme="minorHAnsi" w:hAnsiTheme="minorHAnsi" w:cstheme="minorHAnsi"/>
          <w:color w:val="000000"/>
          <w:sz w:val="22"/>
          <w:szCs w:val="20"/>
        </w:rPr>
        <w:t xml:space="preserve"> handy</w:t>
      </w:r>
    </w:p>
    <w:p w14:paraId="1E8A9BF2" w14:textId="77777777" w:rsidR="00EC4CA5" w:rsidRPr="00EC4CA5" w:rsidRDefault="00EC4CA5" w:rsidP="00EC4CA5">
      <w:pPr>
        <w:pStyle w:val="NormalWeb"/>
        <w:numPr>
          <w:ilvl w:val="0"/>
          <w:numId w:val="1"/>
        </w:numPr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0"/>
        </w:rPr>
      </w:pPr>
      <w:proofErr w:type="spellStart"/>
      <w:r w:rsidRPr="00EC4CA5">
        <w:rPr>
          <w:rFonts w:asciiTheme="minorHAnsi" w:hAnsiTheme="minorHAnsi" w:cstheme="minorHAnsi"/>
          <w:color w:val="000000"/>
          <w:sz w:val="22"/>
          <w:szCs w:val="20"/>
        </w:rPr>
        <w:t>dendroband</w:t>
      </w:r>
      <w:proofErr w:type="spellEnd"/>
      <w:r w:rsidRPr="00EC4CA5">
        <w:rPr>
          <w:rFonts w:asciiTheme="minorHAnsi" w:hAnsiTheme="minorHAnsi" w:cstheme="minorHAnsi"/>
          <w:color w:val="000000"/>
          <w:sz w:val="22"/>
          <w:szCs w:val="20"/>
        </w:rPr>
        <w:t xml:space="preserve"> = </w:t>
      </w:r>
      <w:proofErr w:type="spellStart"/>
      <w:r w:rsidRPr="00EC4CA5">
        <w:rPr>
          <w:rFonts w:asciiTheme="minorHAnsi" w:hAnsiTheme="minorHAnsi" w:cstheme="minorHAnsi"/>
          <w:color w:val="000000"/>
          <w:sz w:val="22"/>
          <w:szCs w:val="20"/>
        </w:rPr>
        <w:t>dendrometer</w:t>
      </w:r>
      <w:proofErr w:type="spellEnd"/>
      <w:r w:rsidRPr="00EC4CA5">
        <w:rPr>
          <w:rFonts w:asciiTheme="minorHAnsi" w:hAnsiTheme="minorHAnsi" w:cstheme="minorHAnsi"/>
          <w:color w:val="000000"/>
          <w:sz w:val="22"/>
          <w:szCs w:val="20"/>
        </w:rPr>
        <w:t xml:space="preserve"> bands</w:t>
      </w:r>
    </w:p>
    <w:p w14:paraId="52F7CA82" w14:textId="4147A4ED" w:rsidR="00EC4CA5" w:rsidRPr="00EC4CA5" w:rsidRDefault="00EC4CA5" w:rsidP="00EC4CA5">
      <w:pPr>
        <w:pStyle w:val="NormalWeb"/>
        <w:numPr>
          <w:ilvl w:val="0"/>
          <w:numId w:val="1"/>
        </w:numPr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0"/>
        </w:rPr>
      </w:pPr>
      <w:proofErr w:type="spellStart"/>
      <w:r w:rsidRPr="00EC4CA5">
        <w:rPr>
          <w:rFonts w:asciiTheme="minorHAnsi" w:hAnsiTheme="minorHAnsi" w:cstheme="minorHAnsi"/>
          <w:color w:val="000000"/>
          <w:sz w:val="22"/>
          <w:szCs w:val="20"/>
        </w:rPr>
        <w:t>dcm</w:t>
      </w:r>
      <w:proofErr w:type="spellEnd"/>
      <w:r w:rsidRPr="00EC4CA5">
        <w:rPr>
          <w:rFonts w:asciiTheme="minorHAnsi" w:hAnsiTheme="minorHAnsi" w:cstheme="minorHAnsi"/>
          <w:color w:val="000000"/>
          <w:sz w:val="22"/>
          <w:szCs w:val="20"/>
        </w:rPr>
        <w:t xml:space="preserve"> = diameter cm. These are the cm measurements on </w:t>
      </w:r>
      <w:r w:rsidR="005836E1">
        <w:rPr>
          <w:rFonts w:asciiTheme="minorHAnsi" w:hAnsiTheme="minorHAnsi" w:cstheme="minorHAnsi"/>
          <w:color w:val="000000"/>
          <w:sz w:val="22"/>
          <w:szCs w:val="20"/>
        </w:rPr>
        <w:t>the diameter</w:t>
      </w:r>
      <w:r w:rsidRPr="00EC4CA5">
        <w:rPr>
          <w:rFonts w:asciiTheme="minorHAnsi" w:hAnsiTheme="minorHAnsi" w:cstheme="minorHAnsi"/>
          <w:color w:val="000000"/>
          <w:sz w:val="22"/>
          <w:szCs w:val="20"/>
        </w:rPr>
        <w:t xml:space="preserve"> </w:t>
      </w:r>
      <w:r w:rsidR="00A56C30">
        <w:rPr>
          <w:rFonts w:asciiTheme="minorHAnsi" w:hAnsiTheme="minorHAnsi" w:cstheme="minorHAnsi"/>
          <w:color w:val="000000"/>
          <w:sz w:val="22"/>
          <w:szCs w:val="20"/>
        </w:rPr>
        <w:t>side of the DBH tape</w:t>
      </w:r>
      <w:r w:rsidRPr="00EC4CA5">
        <w:rPr>
          <w:rFonts w:asciiTheme="minorHAnsi" w:hAnsiTheme="minorHAnsi" w:cstheme="minorHAnsi"/>
          <w:color w:val="000000"/>
          <w:sz w:val="22"/>
          <w:szCs w:val="20"/>
        </w:rPr>
        <w:t xml:space="preserve">. Creating a </w:t>
      </w:r>
      <w:proofErr w:type="spellStart"/>
      <w:r w:rsidRPr="00EC4CA5">
        <w:rPr>
          <w:rFonts w:asciiTheme="minorHAnsi" w:hAnsiTheme="minorHAnsi" w:cstheme="minorHAnsi"/>
          <w:color w:val="000000"/>
          <w:sz w:val="22"/>
          <w:szCs w:val="20"/>
        </w:rPr>
        <w:t>dendroband</w:t>
      </w:r>
      <w:proofErr w:type="spellEnd"/>
      <w:r w:rsidRPr="00EC4CA5">
        <w:rPr>
          <w:rFonts w:asciiTheme="minorHAnsi" w:hAnsiTheme="minorHAnsi" w:cstheme="minorHAnsi"/>
          <w:color w:val="000000"/>
          <w:sz w:val="22"/>
          <w:szCs w:val="20"/>
        </w:rPr>
        <w:t xml:space="preserve"> uses both </w:t>
      </w:r>
      <w:proofErr w:type="spellStart"/>
      <w:r w:rsidRPr="00EC4CA5">
        <w:rPr>
          <w:rFonts w:asciiTheme="minorHAnsi" w:hAnsiTheme="minorHAnsi" w:cstheme="minorHAnsi"/>
          <w:color w:val="000000"/>
          <w:sz w:val="22"/>
          <w:szCs w:val="20"/>
        </w:rPr>
        <w:t>dcm</w:t>
      </w:r>
      <w:proofErr w:type="spellEnd"/>
      <w:r w:rsidRPr="00EC4CA5">
        <w:rPr>
          <w:rFonts w:asciiTheme="minorHAnsi" w:hAnsiTheme="minorHAnsi" w:cstheme="minorHAnsi"/>
          <w:color w:val="000000"/>
          <w:sz w:val="22"/>
          <w:szCs w:val="20"/>
        </w:rPr>
        <w:t xml:space="preserve"> and normal cm (aka both sides of the DBH tape).</w:t>
      </w:r>
    </w:p>
    <w:p w14:paraId="4A2D80D9" w14:textId="11D68789" w:rsidR="00EC4CA5" w:rsidRPr="00EC4CA5" w:rsidRDefault="00EC4CA5" w:rsidP="00EC4CA5">
      <w:pPr>
        <w:pStyle w:val="NormalWeb"/>
        <w:numPr>
          <w:ilvl w:val="1"/>
          <w:numId w:val="1"/>
        </w:numPr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0"/>
        </w:rPr>
      </w:pPr>
      <w:r w:rsidRPr="00EC4CA5">
        <w:rPr>
          <w:rFonts w:asciiTheme="minorHAnsi" w:hAnsiTheme="minorHAnsi" w:cstheme="minorHAnsi"/>
          <w:b/>
          <w:bCs/>
          <w:color w:val="000000"/>
          <w:sz w:val="22"/>
          <w:szCs w:val="20"/>
        </w:rPr>
        <w:t>Remember:</w:t>
      </w:r>
      <w:r w:rsidRPr="00EC4CA5">
        <w:rPr>
          <w:rFonts w:asciiTheme="minorHAnsi" w:hAnsiTheme="minorHAnsi" w:cstheme="minorHAnsi"/>
          <w:color w:val="000000"/>
          <w:sz w:val="22"/>
          <w:szCs w:val="20"/>
        </w:rPr>
        <w:t xml:space="preserve"> 1 </w:t>
      </w:r>
      <w:proofErr w:type="spellStart"/>
      <w:r w:rsidRPr="00EC4CA5">
        <w:rPr>
          <w:rFonts w:asciiTheme="minorHAnsi" w:hAnsiTheme="minorHAnsi" w:cstheme="minorHAnsi"/>
          <w:color w:val="000000"/>
          <w:sz w:val="22"/>
          <w:szCs w:val="20"/>
        </w:rPr>
        <w:t>dcm</w:t>
      </w:r>
      <w:proofErr w:type="spellEnd"/>
      <w:r w:rsidRPr="00EC4CA5">
        <w:rPr>
          <w:rFonts w:asciiTheme="minorHAnsi" w:hAnsiTheme="minorHAnsi" w:cstheme="minorHAnsi"/>
          <w:color w:val="000000"/>
          <w:sz w:val="22"/>
          <w:szCs w:val="20"/>
        </w:rPr>
        <w:t xml:space="preserve"> </w:t>
      </w:r>
      <w:r w:rsidR="005836E1">
        <w:rPr>
          <w:rFonts w:asciiTheme="minorHAnsi" w:hAnsiTheme="minorHAnsi" w:cstheme="minorHAnsi"/>
          <w:color w:val="000000"/>
          <w:sz w:val="22"/>
          <w:szCs w:val="20"/>
        </w:rPr>
        <w:t>=</w:t>
      </w:r>
      <w:r w:rsidRPr="00EC4CA5">
        <w:rPr>
          <w:rFonts w:asciiTheme="minorHAnsi" w:hAnsiTheme="minorHAnsi" w:cstheme="minorHAnsi"/>
          <w:color w:val="000000"/>
          <w:sz w:val="22"/>
          <w:szCs w:val="20"/>
        </w:rPr>
        <w:t xml:space="preserve"> 1 cm</w:t>
      </w:r>
      <w:r w:rsidR="005836E1">
        <w:rPr>
          <w:rFonts w:asciiTheme="minorHAnsi" w:hAnsiTheme="minorHAnsi" w:cstheme="minorHAnsi"/>
          <w:color w:val="000000"/>
          <w:sz w:val="22"/>
          <w:szCs w:val="20"/>
        </w:rPr>
        <w:t xml:space="preserve"> * pi</w:t>
      </w:r>
    </w:p>
    <w:p w14:paraId="7044BCDF" w14:textId="0D9717EE" w:rsidR="00EC4CA5" w:rsidRPr="00EC4CA5" w:rsidDel="005836E1" w:rsidRDefault="00EC4CA5" w:rsidP="00EC4CA5">
      <w:pPr>
        <w:pStyle w:val="NormalWeb"/>
        <w:numPr>
          <w:ilvl w:val="1"/>
          <w:numId w:val="1"/>
        </w:numPr>
        <w:spacing w:before="0" w:beforeAutospacing="0" w:after="0" w:afterAutospacing="0"/>
        <w:textAlignment w:val="baseline"/>
        <w:rPr>
          <w:del w:id="0" w:author="McGregor, Ian" w:date="2019-01-22T15:46:00Z"/>
          <w:rFonts w:asciiTheme="minorHAnsi" w:hAnsiTheme="minorHAnsi" w:cstheme="minorHAnsi"/>
          <w:color w:val="000000"/>
          <w:sz w:val="22"/>
          <w:szCs w:val="20"/>
        </w:rPr>
      </w:pPr>
      <w:commentRangeStart w:id="1"/>
      <w:del w:id="2" w:author="McGregor, Ian" w:date="2019-01-22T15:46:00Z">
        <w:r w:rsidRPr="00EC4CA5" w:rsidDel="005836E1">
          <w:rPr>
            <w:rFonts w:asciiTheme="minorHAnsi" w:hAnsiTheme="minorHAnsi" w:cstheme="minorHAnsi"/>
            <w:b/>
            <w:bCs/>
            <w:color w:val="000000"/>
            <w:sz w:val="22"/>
            <w:szCs w:val="20"/>
          </w:rPr>
          <w:delText xml:space="preserve">Caution: </w:delText>
        </w:r>
        <w:r w:rsidRPr="00EC4CA5" w:rsidDel="005836E1">
          <w:rPr>
            <w:rFonts w:asciiTheme="minorHAnsi" w:hAnsiTheme="minorHAnsi" w:cstheme="minorHAnsi"/>
            <w:color w:val="000000"/>
            <w:sz w:val="22"/>
            <w:szCs w:val="20"/>
          </w:rPr>
          <w:delText>DBH measurements are by definition in dcm and dmm, but often they are written as just mm or cm. Be aware of this.</w:delText>
        </w:r>
        <w:commentRangeEnd w:id="1"/>
        <w:r w:rsidR="00A56C30" w:rsidDel="005836E1">
          <w:rPr>
            <w:rStyle w:val="CommentReference"/>
            <w:rFonts w:asciiTheme="minorHAnsi" w:eastAsiaTheme="minorHAnsi" w:hAnsiTheme="minorHAnsi" w:cstheme="minorBidi"/>
            <w:lang w:val="en-GB"/>
          </w:rPr>
          <w:commentReference w:id="1"/>
        </w:r>
      </w:del>
    </w:p>
    <w:p w14:paraId="180EB891" w14:textId="77777777" w:rsidR="00EC4CA5" w:rsidRPr="00EC4CA5" w:rsidRDefault="00EC4CA5" w:rsidP="00EC4CA5">
      <w:pPr>
        <w:pStyle w:val="NormalWeb"/>
        <w:numPr>
          <w:ilvl w:val="0"/>
          <w:numId w:val="2"/>
        </w:numPr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0"/>
        </w:rPr>
      </w:pPr>
      <w:r w:rsidRPr="00EC4CA5">
        <w:rPr>
          <w:rFonts w:asciiTheme="minorHAnsi" w:hAnsiTheme="minorHAnsi" w:cstheme="minorHAnsi"/>
          <w:color w:val="000000"/>
          <w:sz w:val="22"/>
          <w:szCs w:val="20"/>
        </w:rPr>
        <w:t xml:space="preserve">Use the following measurements to determine what length </w:t>
      </w:r>
      <w:proofErr w:type="spellStart"/>
      <w:r w:rsidRPr="00EC4CA5">
        <w:rPr>
          <w:rFonts w:asciiTheme="minorHAnsi" w:hAnsiTheme="minorHAnsi" w:cstheme="minorHAnsi"/>
          <w:color w:val="000000"/>
          <w:sz w:val="22"/>
          <w:szCs w:val="20"/>
        </w:rPr>
        <w:t>dendroband</w:t>
      </w:r>
      <w:proofErr w:type="spellEnd"/>
      <w:r w:rsidRPr="00EC4CA5">
        <w:rPr>
          <w:rFonts w:asciiTheme="minorHAnsi" w:hAnsiTheme="minorHAnsi" w:cstheme="minorHAnsi"/>
          <w:color w:val="000000"/>
          <w:sz w:val="22"/>
          <w:szCs w:val="20"/>
        </w:rPr>
        <w:t xml:space="preserve"> can be applied to a certain tree given its </w:t>
      </w:r>
      <w:proofErr w:type="spellStart"/>
      <w:r w:rsidRPr="00EC4CA5">
        <w:rPr>
          <w:rFonts w:asciiTheme="minorHAnsi" w:hAnsiTheme="minorHAnsi" w:cstheme="minorHAnsi"/>
          <w:color w:val="000000"/>
          <w:sz w:val="22"/>
          <w:szCs w:val="20"/>
        </w:rPr>
        <w:t>dbh</w:t>
      </w:r>
      <w:proofErr w:type="spellEnd"/>
    </w:p>
    <w:p w14:paraId="07CB4867" w14:textId="77777777" w:rsidR="00EC4CA5" w:rsidRPr="00EC4CA5" w:rsidRDefault="00EC4CA5" w:rsidP="00EC4CA5">
      <w:pPr>
        <w:rPr>
          <w:rFonts w:cstheme="minorHAnsi"/>
          <w:sz w:val="28"/>
          <w:szCs w:val="24"/>
        </w:rPr>
      </w:pPr>
    </w:p>
    <w:tbl>
      <w:tblPr>
        <w:tblW w:w="9026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104"/>
        <w:gridCol w:w="3922"/>
      </w:tblGrid>
      <w:tr w:rsidR="00EC4CA5" w:rsidRPr="00EC4CA5" w14:paraId="550A7872" w14:textId="77777777" w:rsidTr="00EC4CA5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CA553F6" w14:textId="77777777" w:rsidR="00EC4CA5" w:rsidRPr="00EC4CA5" w:rsidRDefault="00EC4CA5">
            <w:pPr>
              <w:pStyle w:val="NormalWeb"/>
              <w:spacing w:before="0" w:beforeAutospacing="0" w:after="0" w:afterAutospacing="0"/>
              <w:rPr>
                <w:rFonts w:asciiTheme="minorHAnsi" w:hAnsiTheme="minorHAnsi" w:cstheme="minorHAnsi"/>
                <w:sz w:val="28"/>
              </w:rPr>
            </w:pPr>
            <w:r w:rsidRPr="00EC4CA5">
              <w:rPr>
                <w:rFonts w:asciiTheme="minorHAnsi" w:hAnsiTheme="minorHAnsi" w:cstheme="minorHAnsi"/>
                <w:b/>
                <w:bCs/>
                <w:color w:val="000000"/>
                <w:sz w:val="22"/>
                <w:szCs w:val="20"/>
              </w:rPr>
              <w:t xml:space="preserve">For a </w:t>
            </w:r>
            <w:proofErr w:type="spellStart"/>
            <w:r w:rsidRPr="00EC4CA5">
              <w:rPr>
                <w:rFonts w:asciiTheme="minorHAnsi" w:hAnsiTheme="minorHAnsi" w:cstheme="minorHAnsi"/>
                <w:b/>
                <w:bCs/>
                <w:color w:val="000000"/>
                <w:sz w:val="22"/>
                <w:szCs w:val="20"/>
              </w:rPr>
              <w:t>dendroband</w:t>
            </w:r>
            <w:proofErr w:type="spellEnd"/>
            <w:r w:rsidRPr="00EC4CA5">
              <w:rPr>
                <w:rFonts w:asciiTheme="minorHAnsi" w:hAnsiTheme="minorHAnsi" w:cstheme="minorHAnsi"/>
                <w:b/>
                <w:bCs/>
                <w:color w:val="000000"/>
                <w:sz w:val="22"/>
                <w:szCs w:val="20"/>
              </w:rPr>
              <w:t xml:space="preserve"> of length…,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D92D538" w14:textId="77777777" w:rsidR="00EC4CA5" w:rsidRPr="00EC4CA5" w:rsidRDefault="00EC4CA5">
            <w:pPr>
              <w:pStyle w:val="NormalWeb"/>
              <w:spacing w:before="0" w:beforeAutospacing="0" w:after="0" w:afterAutospacing="0"/>
              <w:rPr>
                <w:rFonts w:asciiTheme="minorHAnsi" w:hAnsiTheme="minorHAnsi" w:cstheme="minorHAnsi"/>
                <w:sz w:val="28"/>
              </w:rPr>
            </w:pPr>
            <w:r w:rsidRPr="00EC4CA5">
              <w:rPr>
                <w:rFonts w:asciiTheme="minorHAnsi" w:hAnsiTheme="minorHAnsi" w:cstheme="minorHAnsi"/>
                <w:b/>
                <w:bCs/>
                <w:color w:val="000000"/>
                <w:sz w:val="22"/>
                <w:szCs w:val="20"/>
              </w:rPr>
              <w:t>apply to tree of DBH...</w:t>
            </w:r>
          </w:p>
        </w:tc>
      </w:tr>
      <w:tr w:rsidR="00EC4CA5" w:rsidRPr="00EC4CA5" w14:paraId="0A5E16B1" w14:textId="77777777" w:rsidTr="00EC4CA5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DBB829C" w14:textId="77777777" w:rsidR="00EC4CA5" w:rsidRPr="00EC4CA5" w:rsidRDefault="00EC4CA5">
            <w:pPr>
              <w:pStyle w:val="NormalWeb"/>
              <w:spacing w:before="0" w:beforeAutospacing="0" w:after="0" w:afterAutospacing="0"/>
              <w:jc w:val="center"/>
              <w:rPr>
                <w:rFonts w:asciiTheme="minorHAnsi" w:hAnsiTheme="minorHAnsi" w:cstheme="minorHAnsi"/>
                <w:sz w:val="28"/>
              </w:rPr>
            </w:pPr>
            <w:r w:rsidRPr="00EC4CA5">
              <w:rPr>
                <w:rFonts w:asciiTheme="minorHAnsi" w:hAnsiTheme="minorHAnsi" w:cstheme="minorHAnsi"/>
                <w:color w:val="000000"/>
                <w:sz w:val="22"/>
                <w:szCs w:val="20"/>
              </w:rPr>
              <w:t xml:space="preserve">&lt;= 10 </w:t>
            </w:r>
            <w:proofErr w:type="spellStart"/>
            <w:r w:rsidRPr="00EC4CA5">
              <w:rPr>
                <w:rFonts w:asciiTheme="minorHAnsi" w:hAnsiTheme="minorHAnsi" w:cstheme="minorHAnsi"/>
                <w:color w:val="000000"/>
                <w:sz w:val="22"/>
                <w:szCs w:val="20"/>
              </w:rPr>
              <w:t>dcm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D8E624D" w14:textId="526A1D71" w:rsidR="00EC4CA5" w:rsidRPr="00EC4CA5" w:rsidRDefault="00EC4CA5">
            <w:pPr>
              <w:pStyle w:val="NormalWeb"/>
              <w:spacing w:before="0" w:beforeAutospacing="0" w:after="0" w:afterAutospacing="0"/>
              <w:jc w:val="center"/>
              <w:rPr>
                <w:rFonts w:asciiTheme="minorHAnsi" w:hAnsiTheme="minorHAnsi" w:cstheme="minorHAnsi"/>
                <w:sz w:val="28"/>
              </w:rPr>
            </w:pPr>
            <w:r w:rsidRPr="00EC4CA5">
              <w:rPr>
                <w:rFonts w:asciiTheme="minorHAnsi" w:hAnsiTheme="minorHAnsi" w:cstheme="minorHAnsi"/>
                <w:color w:val="000000"/>
                <w:sz w:val="22"/>
                <w:szCs w:val="20"/>
              </w:rPr>
              <w:t>&lt;= 8 cm</w:t>
            </w:r>
          </w:p>
        </w:tc>
      </w:tr>
      <w:tr w:rsidR="00EC4CA5" w:rsidRPr="00EC4CA5" w14:paraId="1FFC1DE0" w14:textId="77777777" w:rsidTr="00EC4CA5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6993B5F" w14:textId="77777777" w:rsidR="00EC4CA5" w:rsidRPr="00EC4CA5" w:rsidRDefault="00EC4CA5">
            <w:pPr>
              <w:pStyle w:val="NormalWeb"/>
              <w:spacing w:before="0" w:beforeAutospacing="0" w:after="0" w:afterAutospacing="0"/>
              <w:jc w:val="center"/>
              <w:rPr>
                <w:rFonts w:asciiTheme="minorHAnsi" w:hAnsiTheme="minorHAnsi" w:cstheme="minorHAnsi"/>
                <w:sz w:val="28"/>
              </w:rPr>
            </w:pPr>
            <w:r w:rsidRPr="00EC4CA5">
              <w:rPr>
                <w:rFonts w:asciiTheme="minorHAnsi" w:hAnsiTheme="minorHAnsi" w:cstheme="minorHAnsi"/>
                <w:color w:val="000000"/>
                <w:sz w:val="22"/>
                <w:szCs w:val="20"/>
              </w:rPr>
              <w:t xml:space="preserve">11-30 </w:t>
            </w:r>
            <w:proofErr w:type="spellStart"/>
            <w:r w:rsidRPr="00EC4CA5">
              <w:rPr>
                <w:rFonts w:asciiTheme="minorHAnsi" w:hAnsiTheme="minorHAnsi" w:cstheme="minorHAnsi"/>
                <w:color w:val="000000"/>
                <w:sz w:val="22"/>
                <w:szCs w:val="20"/>
              </w:rPr>
              <w:t>dcm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F8798C2" w14:textId="43E9E96B" w:rsidR="00EC4CA5" w:rsidRPr="00EC4CA5" w:rsidRDefault="00EC4CA5">
            <w:pPr>
              <w:pStyle w:val="NormalWeb"/>
              <w:spacing w:before="0" w:beforeAutospacing="0" w:after="0" w:afterAutospacing="0"/>
              <w:jc w:val="center"/>
              <w:rPr>
                <w:rFonts w:asciiTheme="minorHAnsi" w:hAnsiTheme="minorHAnsi" w:cstheme="minorHAnsi"/>
                <w:sz w:val="28"/>
              </w:rPr>
            </w:pPr>
            <w:r w:rsidRPr="00EC4CA5">
              <w:rPr>
                <w:rFonts w:asciiTheme="minorHAnsi" w:hAnsiTheme="minorHAnsi" w:cstheme="minorHAnsi"/>
                <w:color w:val="000000"/>
                <w:sz w:val="22"/>
                <w:szCs w:val="20"/>
              </w:rPr>
              <w:t>6-25 cm</w:t>
            </w:r>
          </w:p>
        </w:tc>
      </w:tr>
      <w:tr w:rsidR="00EC4CA5" w:rsidRPr="00EC4CA5" w14:paraId="119947BF" w14:textId="77777777" w:rsidTr="00EC4CA5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612D439" w14:textId="77777777" w:rsidR="00EC4CA5" w:rsidRPr="00EC4CA5" w:rsidRDefault="00EC4CA5">
            <w:pPr>
              <w:pStyle w:val="NormalWeb"/>
              <w:spacing w:before="0" w:beforeAutospacing="0" w:after="0" w:afterAutospacing="0"/>
              <w:jc w:val="center"/>
              <w:rPr>
                <w:rFonts w:asciiTheme="minorHAnsi" w:hAnsiTheme="minorHAnsi" w:cstheme="minorHAnsi"/>
                <w:sz w:val="28"/>
              </w:rPr>
            </w:pPr>
            <w:r w:rsidRPr="00EC4CA5">
              <w:rPr>
                <w:rFonts w:asciiTheme="minorHAnsi" w:hAnsiTheme="minorHAnsi" w:cstheme="minorHAnsi"/>
                <w:color w:val="000000"/>
                <w:sz w:val="22"/>
                <w:szCs w:val="20"/>
              </w:rPr>
              <w:t xml:space="preserve">30+ </w:t>
            </w:r>
            <w:proofErr w:type="spellStart"/>
            <w:r w:rsidRPr="00EC4CA5">
              <w:rPr>
                <w:rFonts w:asciiTheme="minorHAnsi" w:hAnsiTheme="minorHAnsi" w:cstheme="minorHAnsi"/>
                <w:color w:val="000000"/>
                <w:sz w:val="22"/>
                <w:szCs w:val="20"/>
              </w:rPr>
              <w:t>dcm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B644AE0" w14:textId="0C32D275" w:rsidR="00EC4CA5" w:rsidRPr="00EC4CA5" w:rsidRDefault="00EC4CA5">
            <w:pPr>
              <w:pStyle w:val="NormalWeb"/>
              <w:spacing w:before="0" w:beforeAutospacing="0" w:after="0" w:afterAutospacing="0"/>
              <w:jc w:val="center"/>
              <w:rPr>
                <w:rFonts w:asciiTheme="minorHAnsi" w:hAnsiTheme="minorHAnsi" w:cstheme="minorHAnsi"/>
                <w:sz w:val="28"/>
              </w:rPr>
            </w:pPr>
            <w:r w:rsidRPr="00EC4CA5">
              <w:rPr>
                <w:rFonts w:asciiTheme="minorHAnsi" w:hAnsiTheme="minorHAnsi" w:cstheme="minorHAnsi"/>
                <w:color w:val="000000"/>
                <w:sz w:val="22"/>
                <w:szCs w:val="20"/>
              </w:rPr>
              <w:t>20+ cm</w:t>
            </w:r>
          </w:p>
        </w:tc>
      </w:tr>
    </w:tbl>
    <w:p w14:paraId="40623218" w14:textId="77777777" w:rsidR="00EC4CA5" w:rsidRPr="00EC4CA5" w:rsidRDefault="00EC4CA5" w:rsidP="00EC4CA5">
      <w:pPr>
        <w:rPr>
          <w:rFonts w:cstheme="minorHAnsi"/>
        </w:rPr>
      </w:pPr>
    </w:p>
    <w:p w14:paraId="1228960B" w14:textId="77777777" w:rsidR="00EC4CA5" w:rsidRPr="00EC4CA5" w:rsidRDefault="00EC4CA5" w:rsidP="00EC4CA5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8"/>
        </w:rPr>
      </w:pPr>
      <w:r w:rsidRPr="00EC4CA5">
        <w:rPr>
          <w:rFonts w:asciiTheme="minorHAnsi" w:hAnsiTheme="minorHAnsi" w:cstheme="minorHAnsi"/>
          <w:b/>
          <w:bCs/>
          <w:color w:val="000000"/>
          <w:sz w:val="22"/>
          <w:szCs w:val="20"/>
          <w:u w:val="single"/>
        </w:rPr>
        <w:t>Instructions for office</w:t>
      </w:r>
    </w:p>
    <w:p w14:paraId="6B8CF953" w14:textId="1E0D0442" w:rsidR="005836E1" w:rsidRPr="00B118A3" w:rsidRDefault="005836E1" w:rsidP="00B118A3">
      <w:pPr>
        <w:pStyle w:val="NormalWeb"/>
        <w:numPr>
          <w:ilvl w:val="0"/>
          <w:numId w:val="3"/>
        </w:numPr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0"/>
        </w:rPr>
      </w:pPr>
      <w:r w:rsidRPr="00991BEE">
        <w:rPr>
          <w:rFonts w:asciiTheme="minorHAnsi" w:hAnsiTheme="minorHAnsi" w:cstheme="minorHAnsi"/>
          <w:b/>
          <w:color w:val="000000"/>
          <w:sz w:val="22"/>
          <w:szCs w:val="20"/>
        </w:rPr>
        <w:t>BEFORE</w:t>
      </w:r>
      <w:r>
        <w:rPr>
          <w:rFonts w:asciiTheme="minorHAnsi" w:hAnsiTheme="minorHAnsi" w:cstheme="minorHAnsi"/>
          <w:color w:val="000000"/>
          <w:sz w:val="22"/>
          <w:szCs w:val="20"/>
        </w:rPr>
        <w:t xml:space="preserve"> starting to build, check stash of pre-made and pre-measured bands and use whatever you can of those first.</w:t>
      </w:r>
      <w:r w:rsidRPr="00991BEE">
        <w:rPr>
          <w:rFonts w:asciiTheme="minorHAnsi" w:hAnsiTheme="minorHAnsi" w:cstheme="minorHAnsi"/>
          <w:color w:val="000000"/>
          <w:sz w:val="22"/>
          <w:szCs w:val="22"/>
        </w:rPr>
        <w:t xml:space="preserve"> </w:t>
      </w:r>
    </w:p>
    <w:p w14:paraId="3A10D6E0" w14:textId="3CF99689" w:rsidR="00EC4CA5" w:rsidRPr="00EC4CA5" w:rsidRDefault="00EC4CA5" w:rsidP="00EC4CA5">
      <w:pPr>
        <w:pStyle w:val="NormalWeb"/>
        <w:numPr>
          <w:ilvl w:val="0"/>
          <w:numId w:val="3"/>
        </w:numPr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2"/>
        </w:rPr>
      </w:pPr>
      <w:r w:rsidRPr="00EC4CA5">
        <w:rPr>
          <w:rFonts w:asciiTheme="minorHAnsi" w:hAnsiTheme="minorHAnsi" w:cstheme="minorHAnsi"/>
          <w:color w:val="000000"/>
          <w:sz w:val="22"/>
          <w:szCs w:val="22"/>
        </w:rPr>
        <w:t xml:space="preserve">Measure out the band to make sure it is the length you want (in </w:t>
      </w:r>
      <w:proofErr w:type="spellStart"/>
      <w:proofErr w:type="gramStart"/>
      <w:r w:rsidRPr="00EC4CA5">
        <w:rPr>
          <w:rFonts w:asciiTheme="minorHAnsi" w:hAnsiTheme="minorHAnsi" w:cstheme="minorHAnsi"/>
          <w:color w:val="000000"/>
          <w:sz w:val="22"/>
          <w:szCs w:val="22"/>
        </w:rPr>
        <w:t>dcm</w:t>
      </w:r>
      <w:proofErr w:type="spellEnd"/>
      <w:proofErr w:type="gramEnd"/>
      <w:r w:rsidRPr="00EC4CA5">
        <w:rPr>
          <w:rFonts w:asciiTheme="minorHAnsi" w:hAnsiTheme="minorHAnsi" w:cstheme="minorHAnsi"/>
          <w:color w:val="000000"/>
          <w:sz w:val="22"/>
          <w:szCs w:val="22"/>
        </w:rPr>
        <w:t>!).</w:t>
      </w:r>
    </w:p>
    <w:p w14:paraId="33100FAA" w14:textId="4A8F6131" w:rsidR="00EC4CA5" w:rsidRDefault="00EC4CA5" w:rsidP="00EC4CA5">
      <w:pPr>
        <w:pStyle w:val="NormalWeb"/>
        <w:numPr>
          <w:ilvl w:val="0"/>
          <w:numId w:val="3"/>
        </w:numPr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2"/>
        </w:rPr>
      </w:pPr>
      <w:r w:rsidRPr="00EC4CA5">
        <w:rPr>
          <w:rFonts w:asciiTheme="minorHAnsi" w:hAnsiTheme="minorHAnsi" w:cstheme="minorHAnsi"/>
          <w:color w:val="000000"/>
          <w:sz w:val="22"/>
          <w:szCs w:val="22"/>
        </w:rPr>
        <w:t xml:space="preserve">Take </w:t>
      </w:r>
      <w:r w:rsidR="00B46914">
        <w:rPr>
          <w:rFonts w:asciiTheme="minorHAnsi" w:hAnsiTheme="minorHAnsi" w:cstheme="minorHAnsi"/>
          <w:color w:val="000000"/>
          <w:sz w:val="22"/>
          <w:szCs w:val="22"/>
        </w:rPr>
        <w:t>sleeve</w:t>
      </w:r>
      <w:r w:rsidRPr="00EC4CA5">
        <w:rPr>
          <w:rFonts w:asciiTheme="minorHAnsi" w:hAnsiTheme="minorHAnsi" w:cstheme="minorHAnsi"/>
          <w:color w:val="000000"/>
          <w:sz w:val="22"/>
          <w:szCs w:val="22"/>
        </w:rPr>
        <w:t xml:space="preserve"> and put band through it, so that smooth side of </w:t>
      </w:r>
      <w:r w:rsidR="00B46914">
        <w:rPr>
          <w:rFonts w:asciiTheme="minorHAnsi" w:hAnsiTheme="minorHAnsi" w:cstheme="minorHAnsi"/>
          <w:color w:val="000000"/>
          <w:sz w:val="22"/>
          <w:szCs w:val="22"/>
        </w:rPr>
        <w:t>sleeve</w:t>
      </w:r>
      <w:r w:rsidRPr="00EC4CA5">
        <w:rPr>
          <w:rFonts w:asciiTheme="minorHAnsi" w:hAnsiTheme="minorHAnsi" w:cstheme="minorHAnsi"/>
          <w:color w:val="000000"/>
          <w:sz w:val="22"/>
          <w:szCs w:val="22"/>
        </w:rPr>
        <w:t xml:space="preserve"> is facing out (outside of curve</w:t>
      </w:r>
      <w:r w:rsidR="00F80AF1">
        <w:rPr>
          <w:rFonts w:asciiTheme="minorHAnsi" w:hAnsiTheme="minorHAnsi" w:cstheme="minorHAnsi"/>
          <w:color w:val="000000"/>
          <w:sz w:val="22"/>
          <w:szCs w:val="22"/>
        </w:rPr>
        <w:t>).</w:t>
      </w:r>
    </w:p>
    <w:p w14:paraId="71BF4E49" w14:textId="09BDE623" w:rsidR="00EC4CA5" w:rsidRPr="00EC4CA5" w:rsidRDefault="00EC4CA5" w:rsidP="00EC4CA5">
      <w:pPr>
        <w:pStyle w:val="NormalWeb"/>
        <w:numPr>
          <w:ilvl w:val="1"/>
          <w:numId w:val="3"/>
        </w:numPr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0"/>
          <w:szCs w:val="22"/>
        </w:rPr>
      </w:pPr>
      <w:r w:rsidRPr="00EC4CA5">
        <w:rPr>
          <w:rFonts w:asciiTheme="minorHAnsi" w:hAnsiTheme="minorHAnsi" w:cstheme="minorHAnsi"/>
          <w:color w:val="000000"/>
          <w:sz w:val="20"/>
          <w:szCs w:val="22"/>
        </w:rPr>
        <w:t xml:space="preserve">To make </w:t>
      </w:r>
      <w:r w:rsidR="00B46914">
        <w:rPr>
          <w:rFonts w:asciiTheme="minorHAnsi" w:hAnsiTheme="minorHAnsi" w:cstheme="minorHAnsi"/>
          <w:color w:val="000000"/>
          <w:sz w:val="20"/>
          <w:szCs w:val="22"/>
        </w:rPr>
        <w:t>sleeve</w:t>
      </w:r>
      <w:r w:rsidRPr="00EC4CA5">
        <w:rPr>
          <w:rFonts w:asciiTheme="minorHAnsi" w:hAnsiTheme="minorHAnsi" w:cstheme="minorHAnsi"/>
          <w:color w:val="000000"/>
          <w:sz w:val="20"/>
          <w:szCs w:val="22"/>
        </w:rPr>
        <w:t xml:space="preserve">, cut piece of metal that is 4-5 cm long, and fold in thirds (or close to thirds) such that a </w:t>
      </w:r>
      <w:proofErr w:type="spellStart"/>
      <w:r w:rsidRPr="00EC4CA5">
        <w:rPr>
          <w:rFonts w:asciiTheme="minorHAnsi" w:hAnsiTheme="minorHAnsi" w:cstheme="minorHAnsi"/>
          <w:color w:val="000000"/>
          <w:sz w:val="20"/>
          <w:szCs w:val="22"/>
        </w:rPr>
        <w:t>dendroband</w:t>
      </w:r>
      <w:proofErr w:type="spellEnd"/>
      <w:r w:rsidRPr="00EC4CA5">
        <w:rPr>
          <w:rFonts w:asciiTheme="minorHAnsi" w:hAnsiTheme="minorHAnsi" w:cstheme="minorHAnsi"/>
          <w:color w:val="000000"/>
          <w:sz w:val="20"/>
          <w:szCs w:val="22"/>
        </w:rPr>
        <w:t xml:space="preserve"> can slide through the space created.</w:t>
      </w:r>
    </w:p>
    <w:p w14:paraId="0A35C0C2" w14:textId="2EF0CB4B" w:rsidR="00EC4CA5" w:rsidRPr="00EC4CA5" w:rsidRDefault="00EC4CA5" w:rsidP="00EC4CA5">
      <w:pPr>
        <w:pStyle w:val="NormalWeb"/>
        <w:numPr>
          <w:ilvl w:val="0"/>
          <w:numId w:val="3"/>
        </w:numPr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2"/>
        </w:rPr>
      </w:pPr>
      <w:r w:rsidRPr="00EC4CA5">
        <w:rPr>
          <w:rFonts w:asciiTheme="minorHAnsi" w:hAnsiTheme="minorHAnsi" w:cstheme="minorHAnsi"/>
          <w:color w:val="000000"/>
          <w:sz w:val="22"/>
          <w:szCs w:val="22"/>
        </w:rPr>
        <w:t xml:space="preserve">Slide it on enough such that you can fold over the end of the </w:t>
      </w:r>
      <w:proofErr w:type="spellStart"/>
      <w:r w:rsidRPr="00EC4CA5">
        <w:rPr>
          <w:rFonts w:asciiTheme="minorHAnsi" w:hAnsiTheme="minorHAnsi" w:cstheme="minorHAnsi"/>
          <w:color w:val="000000"/>
          <w:sz w:val="22"/>
          <w:szCs w:val="22"/>
        </w:rPr>
        <w:t>dendroband</w:t>
      </w:r>
      <w:proofErr w:type="spellEnd"/>
      <w:r w:rsidRPr="00EC4CA5">
        <w:rPr>
          <w:rFonts w:asciiTheme="minorHAnsi" w:hAnsiTheme="minorHAnsi" w:cstheme="minorHAnsi"/>
          <w:color w:val="000000"/>
          <w:sz w:val="22"/>
          <w:szCs w:val="22"/>
        </w:rPr>
        <w:t xml:space="preserve"> to match the length of the </w:t>
      </w:r>
      <w:r w:rsidR="00B46914">
        <w:rPr>
          <w:rFonts w:asciiTheme="minorHAnsi" w:hAnsiTheme="minorHAnsi" w:cstheme="minorHAnsi"/>
          <w:color w:val="000000"/>
          <w:sz w:val="22"/>
          <w:szCs w:val="22"/>
        </w:rPr>
        <w:t>sleeve</w:t>
      </w:r>
      <w:r w:rsidRPr="00EC4CA5">
        <w:rPr>
          <w:rFonts w:asciiTheme="minorHAnsi" w:hAnsiTheme="minorHAnsi" w:cstheme="minorHAnsi"/>
          <w:color w:val="000000"/>
          <w:sz w:val="22"/>
          <w:szCs w:val="22"/>
        </w:rPr>
        <w:t xml:space="preserve"> (folding with the curve of the band</w:t>
      </w:r>
      <w:r w:rsidR="006748A1">
        <w:rPr>
          <w:rFonts w:asciiTheme="minorHAnsi" w:hAnsiTheme="minorHAnsi" w:cstheme="minorHAnsi"/>
          <w:color w:val="000000"/>
          <w:sz w:val="22"/>
          <w:szCs w:val="22"/>
        </w:rPr>
        <w:t>)</w:t>
      </w:r>
      <w:r w:rsidRPr="00EC4CA5">
        <w:rPr>
          <w:rFonts w:asciiTheme="minorHAnsi" w:hAnsiTheme="minorHAnsi" w:cstheme="minorHAnsi"/>
          <w:color w:val="000000"/>
          <w:sz w:val="22"/>
          <w:szCs w:val="22"/>
        </w:rPr>
        <w:t>.</w:t>
      </w:r>
      <w:r w:rsidR="00F80AF1" w:rsidRPr="00EC4CA5">
        <w:rPr>
          <w:rFonts w:asciiTheme="minorHAnsi" w:hAnsiTheme="minorHAnsi" w:cstheme="minorHAnsi"/>
          <w:color w:val="000000"/>
          <w:sz w:val="22"/>
          <w:szCs w:val="22"/>
        </w:rPr>
        <w:t xml:space="preserve"> </w:t>
      </w:r>
      <w:r w:rsidR="00F80AF1">
        <w:rPr>
          <w:rFonts w:asciiTheme="minorHAnsi" w:hAnsiTheme="minorHAnsi" w:cstheme="minorHAnsi"/>
          <w:color w:val="000000"/>
          <w:sz w:val="22"/>
          <w:szCs w:val="22"/>
        </w:rPr>
        <w:t>F</w:t>
      </w:r>
      <w:r w:rsidRPr="00EC4CA5">
        <w:rPr>
          <w:rFonts w:asciiTheme="minorHAnsi" w:hAnsiTheme="minorHAnsi" w:cstheme="minorHAnsi"/>
          <w:color w:val="000000"/>
          <w:sz w:val="22"/>
          <w:szCs w:val="22"/>
        </w:rPr>
        <w:t xml:space="preserve">old over again for Step </w:t>
      </w:r>
      <w:r w:rsidR="005836E1">
        <w:rPr>
          <w:rFonts w:asciiTheme="minorHAnsi" w:hAnsiTheme="minorHAnsi" w:cstheme="minorHAnsi"/>
          <w:color w:val="000000"/>
          <w:sz w:val="22"/>
          <w:szCs w:val="22"/>
        </w:rPr>
        <w:t>5</w:t>
      </w:r>
      <w:r w:rsidRPr="00EC4CA5">
        <w:rPr>
          <w:rFonts w:asciiTheme="minorHAnsi" w:hAnsiTheme="minorHAnsi" w:cstheme="minorHAnsi"/>
          <w:color w:val="000000"/>
          <w:sz w:val="22"/>
          <w:szCs w:val="22"/>
        </w:rPr>
        <w:t xml:space="preserve"> (so folded twice in total).</w:t>
      </w:r>
    </w:p>
    <w:p w14:paraId="4B307757" w14:textId="08E927AE" w:rsidR="00EC4CA5" w:rsidRPr="00EC4CA5" w:rsidRDefault="00EC4CA5" w:rsidP="00EC4CA5">
      <w:pPr>
        <w:pStyle w:val="NormalWeb"/>
        <w:numPr>
          <w:ilvl w:val="0"/>
          <w:numId w:val="3"/>
        </w:numPr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2"/>
        </w:rPr>
      </w:pPr>
      <w:r w:rsidRPr="00EC4CA5">
        <w:rPr>
          <w:rFonts w:asciiTheme="minorHAnsi" w:hAnsiTheme="minorHAnsi" w:cstheme="minorHAnsi"/>
          <w:color w:val="000000"/>
          <w:sz w:val="22"/>
          <w:szCs w:val="22"/>
        </w:rPr>
        <w:t>Use marker and put 2 dots (</w:t>
      </w:r>
      <w:proofErr w:type="spellStart"/>
      <w:r w:rsidRPr="00EC4CA5">
        <w:rPr>
          <w:rFonts w:asciiTheme="minorHAnsi" w:hAnsiTheme="minorHAnsi" w:cstheme="minorHAnsi"/>
          <w:color w:val="000000"/>
          <w:sz w:val="22"/>
          <w:szCs w:val="22"/>
        </w:rPr>
        <w:t>eg</w:t>
      </w:r>
      <w:proofErr w:type="spellEnd"/>
      <w:r w:rsidRPr="00EC4CA5">
        <w:rPr>
          <w:rFonts w:asciiTheme="minorHAnsi" w:hAnsiTheme="minorHAnsi" w:cstheme="minorHAnsi"/>
          <w:color w:val="000000"/>
          <w:sz w:val="22"/>
          <w:szCs w:val="22"/>
        </w:rPr>
        <w:t xml:space="preserve"> NW and SE) on band next to </w:t>
      </w:r>
      <w:r w:rsidR="00B46914">
        <w:rPr>
          <w:rFonts w:asciiTheme="minorHAnsi" w:hAnsiTheme="minorHAnsi" w:cstheme="minorHAnsi"/>
          <w:color w:val="000000"/>
          <w:sz w:val="22"/>
          <w:szCs w:val="22"/>
        </w:rPr>
        <w:t>sleeve</w:t>
      </w:r>
      <w:r w:rsidRPr="00EC4CA5">
        <w:rPr>
          <w:rFonts w:asciiTheme="minorHAnsi" w:hAnsiTheme="minorHAnsi" w:cstheme="minorHAnsi"/>
          <w:color w:val="000000"/>
          <w:sz w:val="22"/>
          <w:szCs w:val="22"/>
        </w:rPr>
        <w:t xml:space="preserve"> – the dots </w:t>
      </w:r>
      <w:r w:rsidR="00B118A3">
        <w:rPr>
          <w:rFonts w:asciiTheme="minorHAnsi" w:hAnsiTheme="minorHAnsi" w:cstheme="minorHAnsi"/>
          <w:color w:val="000000"/>
          <w:sz w:val="22"/>
          <w:szCs w:val="22"/>
        </w:rPr>
        <w:t>should</w:t>
      </w:r>
      <w:r w:rsidR="00B118A3" w:rsidRPr="00EC4CA5">
        <w:rPr>
          <w:rFonts w:asciiTheme="minorHAnsi" w:hAnsiTheme="minorHAnsi" w:cstheme="minorHAnsi"/>
          <w:color w:val="000000"/>
          <w:sz w:val="22"/>
          <w:szCs w:val="22"/>
        </w:rPr>
        <w:t xml:space="preserve"> </w:t>
      </w:r>
      <w:r w:rsidRPr="00EC4CA5">
        <w:rPr>
          <w:rFonts w:asciiTheme="minorHAnsi" w:hAnsiTheme="minorHAnsi" w:cstheme="minorHAnsi"/>
          <w:color w:val="000000"/>
          <w:sz w:val="22"/>
          <w:szCs w:val="22"/>
        </w:rPr>
        <w:t xml:space="preserve">be within the length of where the </w:t>
      </w:r>
      <w:proofErr w:type="spellStart"/>
      <w:r w:rsidR="00B46914">
        <w:rPr>
          <w:rFonts w:asciiTheme="minorHAnsi" w:hAnsiTheme="minorHAnsi" w:cstheme="minorHAnsi"/>
          <w:color w:val="000000"/>
          <w:sz w:val="22"/>
          <w:szCs w:val="22"/>
        </w:rPr>
        <w:t>sleeeve</w:t>
      </w:r>
      <w:proofErr w:type="spellEnd"/>
      <w:r w:rsidRPr="00EC4CA5">
        <w:rPr>
          <w:rFonts w:asciiTheme="minorHAnsi" w:hAnsiTheme="minorHAnsi" w:cstheme="minorHAnsi"/>
          <w:color w:val="000000"/>
          <w:sz w:val="22"/>
          <w:szCs w:val="22"/>
        </w:rPr>
        <w:t xml:space="preserve"> was folded over the second time.</w:t>
      </w:r>
    </w:p>
    <w:p w14:paraId="1D5F2C89" w14:textId="77777777" w:rsidR="00EC4CA5" w:rsidRPr="00EC4CA5" w:rsidRDefault="00EC4CA5" w:rsidP="00EC4CA5">
      <w:pPr>
        <w:pStyle w:val="NormalWeb"/>
        <w:numPr>
          <w:ilvl w:val="1"/>
          <w:numId w:val="4"/>
        </w:numPr>
        <w:spacing w:before="0" w:beforeAutospacing="0" w:after="0" w:afterAutospacing="0"/>
        <w:ind w:left="1440" w:hanging="360"/>
        <w:textAlignment w:val="baseline"/>
        <w:rPr>
          <w:rFonts w:asciiTheme="minorHAnsi" w:hAnsiTheme="minorHAnsi" w:cstheme="minorHAnsi"/>
          <w:color w:val="000000"/>
          <w:sz w:val="20"/>
          <w:szCs w:val="20"/>
        </w:rPr>
      </w:pPr>
      <w:r w:rsidRPr="00EC4CA5">
        <w:rPr>
          <w:rFonts w:asciiTheme="minorHAnsi" w:hAnsiTheme="minorHAnsi" w:cstheme="minorHAnsi"/>
          <w:color w:val="000000"/>
          <w:sz w:val="20"/>
          <w:szCs w:val="20"/>
        </w:rPr>
        <w:t>This second fold is optional, but it helps to give guidance for where to put the holes.</w:t>
      </w:r>
    </w:p>
    <w:p w14:paraId="673C34C5" w14:textId="34A1EEB9" w:rsidR="00EC4CA5" w:rsidRPr="00EC4CA5" w:rsidRDefault="00EC4CA5" w:rsidP="00EC4CA5">
      <w:pPr>
        <w:pStyle w:val="NormalWeb"/>
        <w:numPr>
          <w:ilvl w:val="0"/>
          <w:numId w:val="4"/>
        </w:numPr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2"/>
        </w:rPr>
      </w:pPr>
      <w:r w:rsidRPr="00EC4CA5">
        <w:rPr>
          <w:rFonts w:asciiTheme="minorHAnsi" w:hAnsiTheme="minorHAnsi" w:cstheme="minorHAnsi"/>
          <w:color w:val="000000"/>
          <w:sz w:val="22"/>
          <w:szCs w:val="22"/>
        </w:rPr>
        <w:t>Punch holes where the dots are</w:t>
      </w:r>
      <w:r w:rsidR="005836E1">
        <w:rPr>
          <w:rFonts w:asciiTheme="minorHAnsi" w:hAnsiTheme="minorHAnsi" w:cstheme="minorHAnsi"/>
          <w:color w:val="000000"/>
          <w:sz w:val="22"/>
          <w:szCs w:val="22"/>
        </w:rPr>
        <w:t>.</w:t>
      </w:r>
    </w:p>
    <w:p w14:paraId="0BC161D4" w14:textId="2EA960BE" w:rsidR="00EC4CA5" w:rsidRPr="00EC4CA5" w:rsidRDefault="00EC4CA5" w:rsidP="00EC4CA5">
      <w:pPr>
        <w:pStyle w:val="NormalWeb"/>
        <w:numPr>
          <w:ilvl w:val="0"/>
          <w:numId w:val="4"/>
        </w:numPr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2"/>
        </w:rPr>
      </w:pPr>
      <w:r w:rsidRPr="00EC4CA5">
        <w:rPr>
          <w:rFonts w:asciiTheme="minorHAnsi" w:hAnsiTheme="minorHAnsi" w:cstheme="minorHAnsi"/>
          <w:color w:val="000000"/>
          <w:sz w:val="22"/>
          <w:szCs w:val="22"/>
        </w:rPr>
        <w:t>Using the other side of the DBH tape, measure 1.5-2 cm (normal cm!) from furthest hole from band edge, mark a line on the bottom of the band that goes vertically</w:t>
      </w:r>
      <w:r w:rsidR="005836E1">
        <w:rPr>
          <w:rFonts w:asciiTheme="minorHAnsi" w:hAnsiTheme="minorHAnsi" w:cstheme="minorHAnsi"/>
          <w:color w:val="000000"/>
          <w:sz w:val="22"/>
          <w:szCs w:val="22"/>
        </w:rPr>
        <w:t xml:space="preserve"> just under</w:t>
      </w:r>
      <w:r w:rsidR="00B118A3">
        <w:rPr>
          <w:rFonts w:asciiTheme="minorHAnsi" w:hAnsiTheme="minorHAnsi" w:cstheme="minorHAnsi"/>
          <w:color w:val="000000"/>
          <w:sz w:val="22"/>
          <w:szCs w:val="22"/>
        </w:rPr>
        <w:t xml:space="preserve"> halfway up</w:t>
      </w:r>
      <w:r w:rsidRPr="00EC4CA5">
        <w:rPr>
          <w:rFonts w:asciiTheme="minorHAnsi" w:hAnsiTheme="minorHAnsi" w:cstheme="minorHAnsi"/>
          <w:color w:val="000000"/>
          <w:sz w:val="22"/>
          <w:szCs w:val="22"/>
        </w:rPr>
        <w:t xml:space="preserve"> the band.</w:t>
      </w:r>
    </w:p>
    <w:p w14:paraId="682BCA47" w14:textId="28353497" w:rsidR="00CE7E89" w:rsidRDefault="00EC4CA5" w:rsidP="00EC4CA5">
      <w:pPr>
        <w:pStyle w:val="NormalWeb"/>
        <w:numPr>
          <w:ilvl w:val="0"/>
          <w:numId w:val="4"/>
        </w:numPr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2"/>
        </w:rPr>
      </w:pPr>
      <w:r w:rsidRPr="00EC4CA5">
        <w:rPr>
          <w:rFonts w:asciiTheme="minorHAnsi" w:hAnsiTheme="minorHAnsi" w:cstheme="minorHAnsi"/>
          <w:color w:val="000000"/>
          <w:sz w:val="22"/>
          <w:szCs w:val="22"/>
        </w:rPr>
        <w:t xml:space="preserve">Do the same thing 15 cm from that furthest </w:t>
      </w:r>
      <w:r w:rsidR="00CE7E89">
        <w:rPr>
          <w:rFonts w:asciiTheme="minorHAnsi" w:hAnsiTheme="minorHAnsi" w:cstheme="minorHAnsi"/>
          <w:color w:val="000000"/>
          <w:sz w:val="22"/>
          <w:szCs w:val="22"/>
        </w:rPr>
        <w:t>hole</w:t>
      </w:r>
      <w:r w:rsidRPr="00EC4CA5">
        <w:rPr>
          <w:rFonts w:asciiTheme="minorHAnsi" w:hAnsiTheme="minorHAnsi" w:cstheme="minorHAnsi"/>
          <w:color w:val="000000"/>
          <w:sz w:val="22"/>
          <w:szCs w:val="22"/>
        </w:rPr>
        <w:t xml:space="preserve">. </w:t>
      </w:r>
    </w:p>
    <w:p w14:paraId="494AB3A1" w14:textId="075A7C9B" w:rsidR="00CE7E89" w:rsidRDefault="00CE7E89" w:rsidP="00EC4CA5">
      <w:pPr>
        <w:pStyle w:val="NormalWeb"/>
        <w:numPr>
          <w:ilvl w:val="0"/>
          <w:numId w:val="4"/>
        </w:numPr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2"/>
        </w:rPr>
      </w:pPr>
      <w:r>
        <w:rPr>
          <w:rFonts w:asciiTheme="minorHAnsi" w:hAnsiTheme="minorHAnsi" w:cstheme="minorHAnsi"/>
          <w:color w:val="000000"/>
          <w:sz w:val="22"/>
          <w:szCs w:val="22"/>
        </w:rPr>
        <w:t xml:space="preserve">Connect the top of the two lines created in step </w:t>
      </w:r>
      <w:r w:rsidR="005836E1">
        <w:rPr>
          <w:rFonts w:asciiTheme="minorHAnsi" w:hAnsiTheme="minorHAnsi" w:cstheme="minorHAnsi"/>
          <w:color w:val="000000"/>
          <w:sz w:val="22"/>
          <w:szCs w:val="22"/>
        </w:rPr>
        <w:t>7</w:t>
      </w:r>
      <w:r>
        <w:rPr>
          <w:rFonts w:asciiTheme="minorHAnsi" w:hAnsiTheme="minorHAnsi" w:cstheme="minorHAnsi"/>
          <w:color w:val="000000"/>
          <w:sz w:val="22"/>
          <w:szCs w:val="22"/>
        </w:rPr>
        <w:t xml:space="preserve"> and </w:t>
      </w:r>
      <w:r w:rsidR="005836E1">
        <w:rPr>
          <w:rFonts w:asciiTheme="minorHAnsi" w:hAnsiTheme="minorHAnsi" w:cstheme="minorHAnsi"/>
          <w:color w:val="000000"/>
          <w:sz w:val="22"/>
          <w:szCs w:val="22"/>
        </w:rPr>
        <w:t>8</w:t>
      </w:r>
      <w:r>
        <w:rPr>
          <w:rFonts w:asciiTheme="minorHAnsi" w:hAnsiTheme="minorHAnsi" w:cstheme="minorHAnsi"/>
          <w:color w:val="000000"/>
          <w:sz w:val="22"/>
          <w:szCs w:val="22"/>
        </w:rPr>
        <w:t>. That should look like a ~13cm line, parallel to the long edge of the band, about half-way up the width of the band.</w:t>
      </w:r>
    </w:p>
    <w:p w14:paraId="14D2C9F3" w14:textId="51D9F32A" w:rsidR="00EC4CA5" w:rsidRPr="00EC4CA5" w:rsidRDefault="00EC4CA5" w:rsidP="00EC4CA5">
      <w:pPr>
        <w:pStyle w:val="NormalWeb"/>
        <w:numPr>
          <w:ilvl w:val="0"/>
          <w:numId w:val="4"/>
        </w:numPr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2"/>
        </w:rPr>
      </w:pPr>
      <w:r w:rsidRPr="00EC4CA5">
        <w:rPr>
          <w:rFonts w:asciiTheme="minorHAnsi" w:hAnsiTheme="minorHAnsi" w:cstheme="minorHAnsi"/>
          <w:color w:val="000000"/>
          <w:sz w:val="22"/>
          <w:szCs w:val="22"/>
        </w:rPr>
        <w:t>Cut out a “window” on the bottom of that band from the drawn lines.</w:t>
      </w:r>
    </w:p>
    <w:p w14:paraId="5ED3AE79" w14:textId="080D9474" w:rsidR="003A40F5" w:rsidRPr="00D009BE" w:rsidRDefault="00EC4CA5" w:rsidP="00EC4CA5">
      <w:pPr>
        <w:pStyle w:val="NormalWeb"/>
        <w:numPr>
          <w:ilvl w:val="0"/>
          <w:numId w:val="4"/>
        </w:numPr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2"/>
        </w:rPr>
      </w:pPr>
      <w:r w:rsidRPr="00EC4CA5">
        <w:rPr>
          <w:rFonts w:asciiTheme="minorHAnsi" w:hAnsiTheme="minorHAnsi" w:cstheme="minorHAnsi"/>
          <w:color w:val="000000"/>
          <w:sz w:val="22"/>
          <w:szCs w:val="22"/>
        </w:rPr>
        <w:t>Roll up the band, tape, label with</w:t>
      </w:r>
      <w:r w:rsidR="00D009BE">
        <w:rPr>
          <w:rFonts w:asciiTheme="minorHAnsi" w:hAnsiTheme="minorHAnsi" w:cstheme="minorHAnsi"/>
          <w:color w:val="000000"/>
          <w:sz w:val="22"/>
          <w:szCs w:val="22"/>
        </w:rPr>
        <w:t xml:space="preserve"> tag number of desired tree for the band AND</w:t>
      </w:r>
      <w:r w:rsidRPr="00EC4CA5">
        <w:rPr>
          <w:rFonts w:asciiTheme="minorHAnsi" w:hAnsiTheme="minorHAnsi" w:cstheme="minorHAnsi"/>
          <w:color w:val="000000"/>
          <w:sz w:val="22"/>
          <w:szCs w:val="22"/>
        </w:rPr>
        <w:t xml:space="preserve"> the length of band (in </w:t>
      </w:r>
      <w:proofErr w:type="spellStart"/>
      <w:proofErr w:type="gramStart"/>
      <w:r w:rsidRPr="00EC4CA5">
        <w:rPr>
          <w:rFonts w:asciiTheme="minorHAnsi" w:hAnsiTheme="minorHAnsi" w:cstheme="minorHAnsi"/>
          <w:color w:val="000000"/>
          <w:sz w:val="22"/>
          <w:szCs w:val="22"/>
        </w:rPr>
        <w:t>dcm</w:t>
      </w:r>
      <w:proofErr w:type="spellEnd"/>
      <w:proofErr w:type="gramEnd"/>
      <w:r w:rsidRPr="00EC4CA5">
        <w:rPr>
          <w:rFonts w:asciiTheme="minorHAnsi" w:hAnsiTheme="minorHAnsi" w:cstheme="minorHAnsi"/>
          <w:color w:val="000000"/>
          <w:sz w:val="22"/>
          <w:szCs w:val="22"/>
        </w:rPr>
        <w:t>), and store it.</w:t>
      </w:r>
      <w:r w:rsidR="00D009BE">
        <w:rPr>
          <w:rFonts w:asciiTheme="minorHAnsi" w:hAnsiTheme="minorHAnsi" w:cstheme="minorHAnsi"/>
          <w:color w:val="000000"/>
          <w:sz w:val="22"/>
          <w:szCs w:val="22"/>
        </w:rPr>
        <w:t xml:space="preserve"> The reason for double labeling is in case the band needs to be reused, then you don’t need to re-measure it.</w:t>
      </w:r>
      <w:r w:rsidRPr="00EC4CA5">
        <w:rPr>
          <w:rFonts w:asciiTheme="minorHAnsi" w:hAnsiTheme="minorHAnsi" w:cstheme="minorHAnsi"/>
          <w:color w:val="000000"/>
          <w:sz w:val="22"/>
          <w:szCs w:val="22"/>
        </w:rPr>
        <w:t xml:space="preserve"> Or, use right away</w:t>
      </w:r>
      <w:r w:rsidR="00CE7E89">
        <w:rPr>
          <w:rFonts w:asciiTheme="minorHAnsi" w:hAnsiTheme="minorHAnsi" w:cstheme="minorHAnsi"/>
          <w:color w:val="000000"/>
          <w:sz w:val="22"/>
          <w:szCs w:val="22"/>
        </w:rPr>
        <w:t xml:space="preserve"> (see “</w:t>
      </w:r>
      <w:r w:rsidR="00B118A3">
        <w:rPr>
          <w:rFonts w:asciiTheme="minorHAnsi" w:hAnsiTheme="minorHAnsi" w:cstheme="minorHAnsi"/>
          <w:color w:val="000000"/>
          <w:sz w:val="22"/>
          <w:szCs w:val="22"/>
        </w:rPr>
        <w:t>Instructions for field</w:t>
      </w:r>
      <w:r w:rsidR="00CE7E89">
        <w:rPr>
          <w:rFonts w:asciiTheme="minorHAnsi" w:hAnsiTheme="minorHAnsi" w:cstheme="minorHAnsi"/>
          <w:color w:val="000000"/>
          <w:sz w:val="22"/>
          <w:szCs w:val="22"/>
        </w:rPr>
        <w:t>” section below)</w:t>
      </w:r>
      <w:r w:rsidRPr="00EC4CA5">
        <w:rPr>
          <w:rFonts w:asciiTheme="minorHAnsi" w:hAnsiTheme="minorHAnsi" w:cstheme="minorHAnsi"/>
          <w:color w:val="000000"/>
          <w:sz w:val="22"/>
          <w:szCs w:val="22"/>
        </w:rPr>
        <w:t>.</w:t>
      </w:r>
    </w:p>
    <w:p w14:paraId="5F50BE91" w14:textId="287DB877" w:rsidR="00EC4CA5" w:rsidRPr="00B118A3" w:rsidRDefault="00B118A3" w:rsidP="00EC4CA5">
      <w:pPr>
        <w:pStyle w:val="NormalWeb"/>
        <w:spacing w:before="0" w:beforeAutospacing="0" w:after="0" w:afterAutospacing="0"/>
        <w:rPr>
          <w:rFonts w:asciiTheme="minorHAnsi" w:hAnsiTheme="minorHAnsi" w:cstheme="minorHAnsi"/>
          <w:b/>
          <w:u w:val="single"/>
        </w:rPr>
      </w:pPr>
      <w:r>
        <w:rPr>
          <w:rFonts w:asciiTheme="minorHAnsi" w:hAnsiTheme="minorHAnsi" w:cstheme="minorHAnsi"/>
          <w:b/>
          <w:color w:val="000000"/>
          <w:sz w:val="22"/>
          <w:szCs w:val="22"/>
          <w:u w:val="single"/>
        </w:rPr>
        <w:lastRenderedPageBreak/>
        <w:t>Instructions for field</w:t>
      </w:r>
    </w:p>
    <w:p w14:paraId="3F5BD334" w14:textId="716C4C50" w:rsidR="003A40F5" w:rsidRDefault="003A40F5" w:rsidP="003A40F5">
      <w:pPr>
        <w:pStyle w:val="NormalWeb"/>
        <w:numPr>
          <w:ilvl w:val="0"/>
          <w:numId w:val="4"/>
        </w:numPr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  <w:r>
        <w:rPr>
          <w:rFonts w:asciiTheme="minorHAnsi" w:hAnsiTheme="minorHAnsi" w:cstheme="minorHAnsi"/>
          <w:color w:val="000000"/>
          <w:sz w:val="22"/>
          <w:szCs w:val="22"/>
        </w:rPr>
        <w:t>First, prepare for the field:</w:t>
      </w:r>
    </w:p>
    <w:p w14:paraId="40C23FBE" w14:textId="77777777" w:rsidR="003A40F5" w:rsidRDefault="003A40F5" w:rsidP="003A40F5">
      <w:pPr>
        <w:pStyle w:val="NormalWeb"/>
        <w:numPr>
          <w:ilvl w:val="1"/>
          <w:numId w:val="4"/>
        </w:numPr>
        <w:spacing w:before="0" w:beforeAutospacing="0" w:after="0" w:afterAutospacing="0"/>
        <w:ind w:left="1440" w:hanging="360"/>
        <w:rPr>
          <w:rFonts w:asciiTheme="minorHAnsi" w:hAnsiTheme="minorHAnsi" w:cstheme="minorHAnsi"/>
          <w:color w:val="000000"/>
          <w:sz w:val="22"/>
          <w:szCs w:val="22"/>
        </w:rPr>
      </w:pPr>
      <w:r>
        <w:rPr>
          <w:rFonts w:asciiTheme="minorHAnsi" w:hAnsiTheme="minorHAnsi" w:cstheme="minorHAnsi"/>
          <w:color w:val="000000"/>
          <w:sz w:val="22"/>
          <w:szCs w:val="22"/>
        </w:rPr>
        <w:t>Label the prepared bands with the tree’s tag number.</w:t>
      </w:r>
    </w:p>
    <w:p w14:paraId="77142B4B" w14:textId="77777777" w:rsidR="003A40F5" w:rsidRDefault="003A40F5" w:rsidP="003A40F5">
      <w:pPr>
        <w:pStyle w:val="NormalWeb"/>
        <w:numPr>
          <w:ilvl w:val="1"/>
          <w:numId w:val="4"/>
        </w:numPr>
        <w:spacing w:before="0" w:beforeAutospacing="0" w:after="0" w:afterAutospacing="0"/>
        <w:ind w:left="1440" w:hanging="360"/>
        <w:rPr>
          <w:rFonts w:asciiTheme="minorHAnsi" w:hAnsiTheme="minorHAnsi" w:cstheme="minorHAnsi"/>
          <w:color w:val="000000"/>
          <w:sz w:val="22"/>
          <w:szCs w:val="22"/>
        </w:rPr>
      </w:pPr>
      <w:r>
        <w:rPr>
          <w:rFonts w:asciiTheme="minorHAnsi" w:hAnsiTheme="minorHAnsi" w:cstheme="minorHAnsi"/>
          <w:color w:val="000000"/>
          <w:sz w:val="22"/>
          <w:szCs w:val="22"/>
        </w:rPr>
        <w:t xml:space="preserve">Gather appropriate springs based on band size. </w:t>
      </w:r>
    </w:p>
    <w:p w14:paraId="710E353C" w14:textId="77777777" w:rsidR="003A40F5" w:rsidRDefault="003A40F5" w:rsidP="003A40F5">
      <w:pPr>
        <w:pStyle w:val="NormalWeb"/>
        <w:numPr>
          <w:ilvl w:val="1"/>
          <w:numId w:val="4"/>
        </w:numPr>
        <w:spacing w:before="0" w:beforeAutospacing="0" w:after="0" w:afterAutospacing="0"/>
        <w:ind w:left="1440" w:hanging="360"/>
        <w:rPr>
          <w:rFonts w:asciiTheme="minorHAnsi" w:hAnsiTheme="minorHAnsi" w:cstheme="minorHAnsi"/>
          <w:color w:val="000000"/>
          <w:sz w:val="22"/>
          <w:szCs w:val="22"/>
        </w:rPr>
      </w:pPr>
      <w:r>
        <w:rPr>
          <w:rFonts w:asciiTheme="minorHAnsi" w:hAnsiTheme="minorHAnsi" w:cstheme="minorHAnsi"/>
          <w:b/>
          <w:color w:val="000000"/>
          <w:sz w:val="22"/>
          <w:szCs w:val="22"/>
        </w:rPr>
        <w:t xml:space="preserve">Review the </w:t>
      </w:r>
      <w:hyperlink r:id="rId7" w:history="1">
        <w:r w:rsidRPr="00707655">
          <w:rPr>
            <w:rStyle w:val="Hyperlink"/>
            <w:rFonts w:asciiTheme="minorHAnsi" w:hAnsiTheme="minorHAnsi" w:cstheme="minorHAnsi"/>
            <w:b/>
            <w:sz w:val="22"/>
            <w:szCs w:val="22"/>
          </w:rPr>
          <w:t>metadata</w:t>
        </w:r>
      </w:hyperlink>
      <w:r>
        <w:rPr>
          <w:rFonts w:asciiTheme="minorHAnsi" w:hAnsiTheme="minorHAnsi" w:cstheme="minorHAnsi"/>
          <w:color w:val="000000"/>
          <w:sz w:val="22"/>
          <w:szCs w:val="22"/>
        </w:rPr>
        <w:t xml:space="preserve"> so you know what data you’re collecting in the field.</w:t>
      </w:r>
    </w:p>
    <w:p w14:paraId="0491ADE4" w14:textId="5EDD763F" w:rsidR="003A40F5" w:rsidRPr="003A40F5" w:rsidRDefault="003A40F5" w:rsidP="003A40F5">
      <w:pPr>
        <w:pStyle w:val="NormalWeb"/>
        <w:numPr>
          <w:ilvl w:val="2"/>
          <w:numId w:val="14"/>
        </w:numPr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  <w:r w:rsidRPr="003A40F5">
        <w:rPr>
          <w:rFonts w:asciiTheme="minorHAnsi" w:hAnsiTheme="minorHAnsi" w:cstheme="minorHAnsi"/>
          <w:color w:val="000000"/>
          <w:sz w:val="22"/>
          <w:szCs w:val="22"/>
        </w:rPr>
        <w:t>The file is “bandreplace_metadata.csv”.</w:t>
      </w:r>
    </w:p>
    <w:p w14:paraId="63C8A432" w14:textId="77777777" w:rsidR="003A40F5" w:rsidRDefault="003A40F5" w:rsidP="003A40F5">
      <w:pPr>
        <w:pStyle w:val="NormalWeb"/>
        <w:numPr>
          <w:ilvl w:val="1"/>
          <w:numId w:val="4"/>
        </w:numPr>
        <w:spacing w:before="0" w:beforeAutospacing="0" w:after="0" w:afterAutospacing="0"/>
        <w:ind w:left="1440" w:hanging="360"/>
        <w:rPr>
          <w:rFonts w:asciiTheme="minorHAnsi" w:hAnsiTheme="minorHAnsi" w:cstheme="minorHAnsi"/>
          <w:color w:val="000000"/>
          <w:sz w:val="22"/>
          <w:szCs w:val="22"/>
        </w:rPr>
      </w:pPr>
      <w:r>
        <w:rPr>
          <w:rFonts w:asciiTheme="minorHAnsi" w:hAnsiTheme="minorHAnsi" w:cstheme="minorHAnsi"/>
          <w:color w:val="000000"/>
          <w:sz w:val="22"/>
          <w:szCs w:val="22"/>
        </w:rPr>
        <w:t xml:space="preserve">Bring materials necessary for </w:t>
      </w:r>
      <w:proofErr w:type="spellStart"/>
      <w:r>
        <w:rPr>
          <w:rFonts w:asciiTheme="minorHAnsi" w:hAnsiTheme="minorHAnsi" w:cstheme="minorHAnsi"/>
          <w:color w:val="000000"/>
          <w:sz w:val="22"/>
          <w:szCs w:val="22"/>
        </w:rPr>
        <w:t>dendroband</w:t>
      </w:r>
      <w:proofErr w:type="spellEnd"/>
      <w:r>
        <w:rPr>
          <w:rFonts w:asciiTheme="minorHAnsi" w:hAnsiTheme="minorHAnsi" w:cstheme="minorHAnsi"/>
          <w:color w:val="000000"/>
          <w:sz w:val="22"/>
          <w:szCs w:val="22"/>
        </w:rPr>
        <w:t xml:space="preserve"> installation:</w:t>
      </w:r>
    </w:p>
    <w:p w14:paraId="234FFDFD" w14:textId="5A25BAAB" w:rsidR="003A40F5" w:rsidRDefault="003A40F5" w:rsidP="003A40F5">
      <w:pPr>
        <w:pStyle w:val="NormalWeb"/>
        <w:numPr>
          <w:ilvl w:val="2"/>
          <w:numId w:val="13"/>
        </w:numPr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  <w:r>
        <w:rPr>
          <w:rFonts w:asciiTheme="minorHAnsi" w:hAnsiTheme="minorHAnsi" w:cstheme="minorHAnsi"/>
          <w:color w:val="000000"/>
          <w:sz w:val="22"/>
          <w:szCs w:val="22"/>
        </w:rPr>
        <w:t xml:space="preserve">Everything in the </w:t>
      </w:r>
      <w:hyperlink r:id="rId8" w:history="1">
        <w:r w:rsidRPr="00171860">
          <w:rPr>
            <w:rStyle w:val="Hyperlink"/>
            <w:rFonts w:asciiTheme="minorHAnsi" w:hAnsiTheme="minorHAnsi" w:cstheme="minorHAnsi"/>
            <w:sz w:val="22"/>
            <w:szCs w:val="22"/>
          </w:rPr>
          <w:t>checklist</w:t>
        </w:r>
      </w:hyperlink>
      <w:r>
        <w:rPr>
          <w:rFonts w:asciiTheme="minorHAnsi" w:hAnsiTheme="minorHAnsi" w:cstheme="minorHAnsi"/>
          <w:color w:val="000000"/>
          <w:sz w:val="22"/>
          <w:szCs w:val="22"/>
        </w:rPr>
        <w:t xml:space="preserve"> (the </w:t>
      </w:r>
      <w:hyperlink r:id="rId9" w:history="1">
        <w:r>
          <w:rPr>
            <w:rStyle w:val="Hyperlink"/>
            <w:rFonts w:asciiTheme="minorHAnsi" w:hAnsiTheme="minorHAnsi" w:cstheme="minorHAnsi"/>
            <w:sz w:val="22"/>
            <w:szCs w:val="22"/>
          </w:rPr>
          <w:t>d</w:t>
        </w:r>
        <w:r w:rsidRPr="00FF5CF9">
          <w:rPr>
            <w:rStyle w:val="Hyperlink"/>
            <w:rFonts w:asciiTheme="minorHAnsi" w:hAnsiTheme="minorHAnsi" w:cstheme="minorHAnsi"/>
            <w:sz w:val="22"/>
            <w:szCs w:val="22"/>
          </w:rPr>
          <w:t>atasheet</w:t>
        </w:r>
      </w:hyperlink>
      <w:r>
        <w:rPr>
          <w:rFonts w:asciiTheme="minorHAnsi" w:hAnsiTheme="minorHAnsi" w:cstheme="minorHAnsi"/>
          <w:color w:val="000000"/>
          <w:sz w:val="22"/>
          <w:szCs w:val="22"/>
        </w:rPr>
        <w:t xml:space="preserve"> is either the field_form_bandreplace.xlsx or field_form_treereplace.xlsx).</w:t>
      </w:r>
    </w:p>
    <w:p w14:paraId="4ECF94FF" w14:textId="77777777" w:rsidR="003A40F5" w:rsidRDefault="003A40F5" w:rsidP="003A40F5">
      <w:pPr>
        <w:pStyle w:val="NormalWeb"/>
        <w:numPr>
          <w:ilvl w:val="2"/>
          <w:numId w:val="13"/>
        </w:numPr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  <w:r>
        <w:rPr>
          <w:rFonts w:asciiTheme="minorHAnsi" w:hAnsiTheme="minorHAnsi" w:cstheme="minorHAnsi"/>
          <w:color w:val="000000"/>
          <w:sz w:val="22"/>
          <w:szCs w:val="22"/>
        </w:rPr>
        <w:t xml:space="preserve">Prepared </w:t>
      </w:r>
      <w:proofErr w:type="spellStart"/>
      <w:r>
        <w:rPr>
          <w:rFonts w:asciiTheme="minorHAnsi" w:hAnsiTheme="minorHAnsi" w:cstheme="minorHAnsi"/>
          <w:color w:val="000000"/>
          <w:sz w:val="22"/>
          <w:szCs w:val="22"/>
        </w:rPr>
        <w:t>dendrobands</w:t>
      </w:r>
      <w:proofErr w:type="spellEnd"/>
      <w:r>
        <w:rPr>
          <w:rFonts w:asciiTheme="minorHAnsi" w:hAnsiTheme="minorHAnsi" w:cstheme="minorHAnsi"/>
          <w:color w:val="000000"/>
          <w:sz w:val="22"/>
          <w:szCs w:val="22"/>
        </w:rPr>
        <w:t xml:space="preserve"> + springs</w:t>
      </w:r>
    </w:p>
    <w:p w14:paraId="0C93DC6C" w14:textId="77777777" w:rsidR="003A40F5" w:rsidRDefault="003A40F5" w:rsidP="003A40F5">
      <w:pPr>
        <w:pStyle w:val="NormalWeb"/>
        <w:numPr>
          <w:ilvl w:val="2"/>
          <w:numId w:val="13"/>
        </w:numPr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  <w:r>
        <w:rPr>
          <w:rFonts w:asciiTheme="minorHAnsi" w:hAnsiTheme="minorHAnsi" w:cstheme="minorHAnsi"/>
          <w:color w:val="000000"/>
          <w:sz w:val="22"/>
          <w:szCs w:val="22"/>
        </w:rPr>
        <w:t>Small hole puncher for field</w:t>
      </w:r>
    </w:p>
    <w:p w14:paraId="76E80D86" w14:textId="5A5FF115" w:rsidR="003A40F5" w:rsidRDefault="003A40F5" w:rsidP="00EC4CA5">
      <w:pPr>
        <w:pStyle w:val="NormalWeb"/>
        <w:numPr>
          <w:ilvl w:val="2"/>
          <w:numId w:val="13"/>
        </w:numPr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  <w:r>
        <w:rPr>
          <w:rFonts w:asciiTheme="minorHAnsi" w:hAnsiTheme="minorHAnsi" w:cstheme="minorHAnsi"/>
          <w:color w:val="000000"/>
          <w:sz w:val="22"/>
          <w:szCs w:val="22"/>
        </w:rPr>
        <w:t>DBH tape</w:t>
      </w:r>
    </w:p>
    <w:p w14:paraId="2DB0A199" w14:textId="4EF221BF" w:rsidR="00076EF7" w:rsidRDefault="00076EF7" w:rsidP="00EC4CA5">
      <w:pPr>
        <w:pStyle w:val="NormalWeb"/>
        <w:numPr>
          <w:ilvl w:val="2"/>
          <w:numId w:val="13"/>
        </w:numPr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  <w:r>
        <w:rPr>
          <w:rFonts w:asciiTheme="minorHAnsi" w:hAnsiTheme="minorHAnsi" w:cstheme="minorHAnsi"/>
          <w:color w:val="000000"/>
          <w:sz w:val="22"/>
          <w:szCs w:val="22"/>
        </w:rPr>
        <w:t>Scissors to cut extra band material as needed</w:t>
      </w:r>
    </w:p>
    <w:p w14:paraId="17A1A189" w14:textId="77777777" w:rsidR="003A40F5" w:rsidRPr="003A40F5" w:rsidRDefault="003A40F5" w:rsidP="003A40F5">
      <w:pPr>
        <w:pStyle w:val="NormalWeb"/>
        <w:spacing w:before="0" w:beforeAutospacing="0" w:after="0" w:afterAutospacing="0"/>
        <w:ind w:left="1800"/>
        <w:rPr>
          <w:rFonts w:asciiTheme="minorHAnsi" w:hAnsiTheme="minorHAnsi" w:cstheme="minorHAnsi"/>
          <w:color w:val="000000"/>
          <w:sz w:val="22"/>
          <w:szCs w:val="22"/>
        </w:rPr>
      </w:pPr>
    </w:p>
    <w:p w14:paraId="37AB980B" w14:textId="728CE180" w:rsidR="00EC4CA5" w:rsidRDefault="00DD3137" w:rsidP="00EC4CA5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  <w:r>
        <w:rPr>
          <w:rFonts w:asciiTheme="minorHAnsi" w:hAnsiTheme="minorHAnsi" w:cstheme="minorHAnsi"/>
          <w:color w:val="000000"/>
          <w:sz w:val="22"/>
          <w:szCs w:val="22"/>
        </w:rPr>
        <w:t>Note:</w:t>
      </w:r>
      <w:r w:rsidR="00EC4CA5" w:rsidRPr="00EC4CA5">
        <w:rPr>
          <w:rFonts w:asciiTheme="minorHAnsi" w:hAnsiTheme="minorHAnsi" w:cstheme="minorHAnsi"/>
          <w:color w:val="000000"/>
          <w:sz w:val="22"/>
          <w:szCs w:val="22"/>
        </w:rPr>
        <w:t xml:space="preserve"> For bigger trees, </w:t>
      </w:r>
      <w:r w:rsidR="00CE7E89">
        <w:rPr>
          <w:rFonts w:asciiTheme="minorHAnsi" w:hAnsiTheme="minorHAnsi" w:cstheme="minorHAnsi"/>
          <w:color w:val="000000"/>
          <w:sz w:val="22"/>
          <w:szCs w:val="22"/>
        </w:rPr>
        <w:t xml:space="preserve">you will </w:t>
      </w:r>
      <w:r w:rsidR="00EC4CA5" w:rsidRPr="00EC4CA5">
        <w:rPr>
          <w:rFonts w:asciiTheme="minorHAnsi" w:hAnsiTheme="minorHAnsi" w:cstheme="minorHAnsi"/>
          <w:color w:val="000000"/>
          <w:sz w:val="22"/>
          <w:szCs w:val="22"/>
        </w:rPr>
        <w:t xml:space="preserve">need someone to help put on the </w:t>
      </w:r>
      <w:proofErr w:type="spellStart"/>
      <w:r w:rsidR="00EC4CA5" w:rsidRPr="00EC4CA5">
        <w:rPr>
          <w:rFonts w:asciiTheme="minorHAnsi" w:hAnsiTheme="minorHAnsi" w:cstheme="minorHAnsi"/>
          <w:color w:val="000000"/>
          <w:sz w:val="22"/>
          <w:szCs w:val="22"/>
        </w:rPr>
        <w:t>dendroband</w:t>
      </w:r>
      <w:proofErr w:type="spellEnd"/>
      <w:r w:rsidR="00EC4CA5" w:rsidRPr="00EC4CA5">
        <w:rPr>
          <w:rFonts w:asciiTheme="minorHAnsi" w:hAnsiTheme="minorHAnsi" w:cstheme="minorHAnsi"/>
          <w:color w:val="000000"/>
          <w:sz w:val="22"/>
          <w:szCs w:val="22"/>
        </w:rPr>
        <w:t xml:space="preserve"> so it’s at </w:t>
      </w:r>
      <w:r w:rsidR="00CE7E89">
        <w:rPr>
          <w:rFonts w:asciiTheme="minorHAnsi" w:hAnsiTheme="minorHAnsi" w:cstheme="minorHAnsi"/>
          <w:color w:val="000000"/>
          <w:sz w:val="22"/>
          <w:szCs w:val="22"/>
        </w:rPr>
        <w:t>breast h</w:t>
      </w:r>
      <w:r w:rsidR="003A40F5">
        <w:rPr>
          <w:rFonts w:asciiTheme="minorHAnsi" w:hAnsiTheme="minorHAnsi" w:cstheme="minorHAnsi"/>
          <w:color w:val="000000"/>
          <w:sz w:val="22"/>
          <w:szCs w:val="22"/>
        </w:rPr>
        <w:t>e</w:t>
      </w:r>
      <w:r w:rsidR="00CE7E89">
        <w:rPr>
          <w:rFonts w:asciiTheme="minorHAnsi" w:hAnsiTheme="minorHAnsi" w:cstheme="minorHAnsi"/>
          <w:color w:val="000000"/>
          <w:sz w:val="22"/>
          <w:szCs w:val="22"/>
        </w:rPr>
        <w:t xml:space="preserve">ight </w:t>
      </w:r>
      <w:r w:rsidR="00EC4CA5" w:rsidRPr="00EC4CA5">
        <w:rPr>
          <w:rFonts w:asciiTheme="minorHAnsi" w:hAnsiTheme="minorHAnsi" w:cstheme="minorHAnsi"/>
          <w:color w:val="000000"/>
          <w:sz w:val="22"/>
          <w:szCs w:val="22"/>
        </w:rPr>
        <w:t>all the way around.</w:t>
      </w:r>
    </w:p>
    <w:p w14:paraId="21B3F30C" w14:textId="0467E78B" w:rsidR="00307F55" w:rsidRPr="00FE1788" w:rsidRDefault="00307F55" w:rsidP="00307F55">
      <w:pPr>
        <w:pStyle w:val="NormalWeb"/>
        <w:numPr>
          <w:ilvl w:val="0"/>
          <w:numId w:val="4"/>
        </w:numPr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  <w:r w:rsidRPr="00E71E33">
        <w:rPr>
          <w:rFonts w:asciiTheme="minorHAnsi" w:hAnsiTheme="minorHAnsi" w:cstheme="minorHAnsi"/>
          <w:color w:val="000000"/>
          <w:sz w:val="22"/>
          <w:szCs w:val="22"/>
        </w:rPr>
        <w:t xml:space="preserve">Take </w:t>
      </w:r>
      <w:proofErr w:type="spellStart"/>
      <w:r w:rsidRPr="00E71E33">
        <w:rPr>
          <w:rFonts w:asciiTheme="minorHAnsi" w:hAnsiTheme="minorHAnsi" w:cstheme="minorHAnsi"/>
          <w:color w:val="000000"/>
          <w:sz w:val="22"/>
          <w:szCs w:val="22"/>
        </w:rPr>
        <w:t>dbh</w:t>
      </w:r>
      <w:proofErr w:type="spellEnd"/>
      <w:r w:rsidRPr="00E71E33">
        <w:rPr>
          <w:rFonts w:asciiTheme="minorHAnsi" w:hAnsiTheme="minorHAnsi" w:cstheme="minorHAnsi"/>
          <w:color w:val="000000"/>
          <w:sz w:val="22"/>
          <w:szCs w:val="22"/>
        </w:rPr>
        <w:t xml:space="preserve"> of the tree at 1.3m (standard) and 1.4m (</w:t>
      </w:r>
      <w:proofErr w:type="spellStart"/>
      <w:r w:rsidRPr="00E71E33">
        <w:rPr>
          <w:rFonts w:asciiTheme="minorHAnsi" w:hAnsiTheme="minorHAnsi" w:cstheme="minorHAnsi"/>
          <w:color w:val="000000"/>
          <w:sz w:val="22"/>
          <w:szCs w:val="22"/>
        </w:rPr>
        <w:t>dendDiam</w:t>
      </w:r>
      <w:proofErr w:type="spellEnd"/>
      <w:r w:rsidRPr="00E71E33">
        <w:rPr>
          <w:rFonts w:asciiTheme="minorHAnsi" w:hAnsiTheme="minorHAnsi" w:cstheme="minorHAnsi"/>
          <w:color w:val="000000"/>
          <w:sz w:val="22"/>
          <w:szCs w:val="22"/>
        </w:rPr>
        <w:t xml:space="preserve"> on datasheet).</w:t>
      </w:r>
    </w:p>
    <w:p w14:paraId="212A5FF1" w14:textId="11DB9A8B" w:rsidR="00FE1788" w:rsidRPr="00E71E33" w:rsidRDefault="00FE1788" w:rsidP="00FE1788">
      <w:pPr>
        <w:pStyle w:val="NormalWeb"/>
        <w:numPr>
          <w:ilvl w:val="0"/>
          <w:numId w:val="20"/>
        </w:numPr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sz w:val="22"/>
          <w:szCs w:val="22"/>
        </w:rPr>
        <w:t xml:space="preserve">From Helene’s original protocol, the default measurement for </w:t>
      </w:r>
      <w:proofErr w:type="spellStart"/>
      <w:r>
        <w:rPr>
          <w:rFonts w:asciiTheme="minorHAnsi" w:hAnsiTheme="minorHAnsi" w:cstheme="minorHAnsi"/>
          <w:sz w:val="22"/>
          <w:szCs w:val="22"/>
        </w:rPr>
        <w:t>dendrobands</w:t>
      </w:r>
      <w:proofErr w:type="spellEnd"/>
      <w:r>
        <w:rPr>
          <w:rFonts w:asciiTheme="minorHAnsi" w:hAnsiTheme="minorHAnsi" w:cstheme="minorHAnsi"/>
          <w:sz w:val="22"/>
          <w:szCs w:val="22"/>
        </w:rPr>
        <w:t xml:space="preserve"> is 10cm above the main census point.</w:t>
      </w:r>
    </w:p>
    <w:p w14:paraId="38BA560D" w14:textId="06C868FD" w:rsidR="00DD3137" w:rsidRPr="00E71E33" w:rsidRDefault="00DD3137" w:rsidP="003A40F5">
      <w:pPr>
        <w:pStyle w:val="NormalWeb"/>
        <w:numPr>
          <w:ilvl w:val="0"/>
          <w:numId w:val="4"/>
        </w:numPr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  <w:commentRangeStart w:id="3"/>
      <w:r w:rsidRPr="00E71E33">
        <w:rPr>
          <w:rFonts w:asciiTheme="minorHAnsi" w:hAnsiTheme="minorHAnsi" w:cstheme="minorHAnsi"/>
          <w:sz w:val="22"/>
          <w:szCs w:val="22"/>
        </w:rPr>
        <w:t>Install a spring</w:t>
      </w:r>
      <w:r w:rsidR="00307F55" w:rsidRPr="00E71E33">
        <w:rPr>
          <w:rFonts w:asciiTheme="minorHAnsi" w:hAnsiTheme="minorHAnsi" w:cstheme="minorHAnsi"/>
          <w:sz w:val="22"/>
          <w:szCs w:val="22"/>
        </w:rPr>
        <w:t xml:space="preserve"> on the </w:t>
      </w:r>
      <w:proofErr w:type="spellStart"/>
      <w:r w:rsidR="00307F55" w:rsidRPr="00E71E33">
        <w:rPr>
          <w:rFonts w:asciiTheme="minorHAnsi" w:hAnsiTheme="minorHAnsi" w:cstheme="minorHAnsi"/>
          <w:sz w:val="22"/>
          <w:szCs w:val="22"/>
        </w:rPr>
        <w:t>dendroband</w:t>
      </w:r>
      <w:proofErr w:type="spellEnd"/>
      <w:r w:rsidRPr="00E71E33">
        <w:rPr>
          <w:rFonts w:asciiTheme="minorHAnsi" w:hAnsiTheme="minorHAnsi" w:cstheme="minorHAnsi"/>
          <w:sz w:val="22"/>
          <w:szCs w:val="22"/>
        </w:rPr>
        <w:t xml:space="preserve"> where you punched the holes</w:t>
      </w:r>
      <w:commentRangeEnd w:id="3"/>
      <w:r w:rsidRPr="00E71E33">
        <w:rPr>
          <w:rStyle w:val="CommentReference"/>
          <w:rFonts w:asciiTheme="minorHAnsi" w:eastAsiaTheme="minorHAnsi" w:hAnsiTheme="minorHAnsi" w:cstheme="minorBidi"/>
          <w:sz w:val="22"/>
          <w:szCs w:val="22"/>
          <w:lang w:val="en-GB"/>
        </w:rPr>
        <w:commentReference w:id="3"/>
      </w:r>
      <w:r w:rsidR="00307F55" w:rsidRPr="00E71E33">
        <w:rPr>
          <w:rFonts w:asciiTheme="minorHAnsi" w:hAnsiTheme="minorHAnsi" w:cstheme="minorHAnsi"/>
          <w:sz w:val="22"/>
          <w:szCs w:val="22"/>
        </w:rPr>
        <w:t>.</w:t>
      </w:r>
    </w:p>
    <w:p w14:paraId="7006E0BB" w14:textId="496D4516" w:rsidR="00DD3137" w:rsidRPr="008A5C0E" w:rsidRDefault="00EC4CA5" w:rsidP="003A40F5">
      <w:pPr>
        <w:pStyle w:val="NormalWeb"/>
        <w:numPr>
          <w:ilvl w:val="0"/>
          <w:numId w:val="4"/>
        </w:numPr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  <w:r w:rsidRPr="00E71E33">
        <w:rPr>
          <w:rFonts w:asciiTheme="minorHAnsi" w:hAnsiTheme="minorHAnsi" w:cstheme="minorHAnsi"/>
          <w:color w:val="000000"/>
          <w:sz w:val="22"/>
          <w:szCs w:val="22"/>
        </w:rPr>
        <w:t xml:space="preserve">Wrap band around </w:t>
      </w:r>
      <w:r w:rsidR="00DD3137" w:rsidRPr="00E71E33">
        <w:rPr>
          <w:rFonts w:asciiTheme="minorHAnsi" w:hAnsiTheme="minorHAnsi" w:cstheme="minorHAnsi"/>
          <w:color w:val="000000"/>
          <w:sz w:val="22"/>
          <w:szCs w:val="22"/>
        </w:rPr>
        <w:t xml:space="preserve">the </w:t>
      </w:r>
      <w:r w:rsidRPr="00E71E33">
        <w:rPr>
          <w:rFonts w:asciiTheme="minorHAnsi" w:hAnsiTheme="minorHAnsi" w:cstheme="minorHAnsi"/>
          <w:color w:val="000000"/>
          <w:sz w:val="22"/>
          <w:szCs w:val="22"/>
        </w:rPr>
        <w:t>tree</w:t>
      </w:r>
      <w:r w:rsidR="00307F55" w:rsidRPr="00E71E33">
        <w:rPr>
          <w:rFonts w:asciiTheme="minorHAnsi" w:hAnsiTheme="minorHAnsi" w:cstheme="minorHAnsi"/>
          <w:color w:val="000000"/>
          <w:sz w:val="22"/>
          <w:szCs w:val="22"/>
        </w:rPr>
        <w:t>, and slide loose end of band inside the sleeve on the tree side.</w:t>
      </w:r>
    </w:p>
    <w:p w14:paraId="0000406D" w14:textId="3077AB1B" w:rsidR="008A5C0E" w:rsidRPr="00E71E33" w:rsidRDefault="008A5C0E" w:rsidP="008A5C0E">
      <w:pPr>
        <w:pStyle w:val="NormalWeb"/>
        <w:numPr>
          <w:ilvl w:val="0"/>
          <w:numId w:val="17"/>
        </w:numPr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b/>
          <w:sz w:val="22"/>
          <w:szCs w:val="22"/>
        </w:rPr>
        <w:t xml:space="preserve">Important: </w:t>
      </w:r>
      <w:r>
        <w:rPr>
          <w:rFonts w:asciiTheme="minorHAnsi" w:hAnsiTheme="minorHAnsi" w:cstheme="minorHAnsi"/>
          <w:sz w:val="22"/>
          <w:szCs w:val="22"/>
        </w:rPr>
        <w:t>Band should be wrapped such that the window is on the bottom and the smooth side of the sleeve is against the tree.</w:t>
      </w:r>
    </w:p>
    <w:p w14:paraId="3C290AE4" w14:textId="056BD26A" w:rsidR="00B2068F" w:rsidRPr="00E71E33" w:rsidRDefault="00B2068F" w:rsidP="003A40F5">
      <w:pPr>
        <w:pStyle w:val="NormalWeb"/>
        <w:numPr>
          <w:ilvl w:val="0"/>
          <w:numId w:val="4"/>
        </w:numPr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  <w:r w:rsidRPr="00E71E33">
        <w:rPr>
          <w:rFonts w:asciiTheme="minorHAnsi" w:hAnsiTheme="minorHAnsi" w:cstheme="minorHAnsi"/>
          <w:sz w:val="22"/>
          <w:szCs w:val="22"/>
        </w:rPr>
        <w:t>Wrap the band tightly</w:t>
      </w:r>
      <w:r w:rsidR="00307F55" w:rsidRPr="00E71E33">
        <w:rPr>
          <w:rFonts w:asciiTheme="minorHAnsi" w:hAnsiTheme="minorHAnsi" w:cstheme="minorHAnsi"/>
          <w:sz w:val="22"/>
          <w:szCs w:val="22"/>
        </w:rPr>
        <w:t>, holding two the overlapping part of the band tightly with one hand (if installing alone).</w:t>
      </w:r>
    </w:p>
    <w:p w14:paraId="3334B945" w14:textId="358F151F" w:rsidR="00DD3137" w:rsidRPr="00E71E33" w:rsidRDefault="00DD3137" w:rsidP="003A40F5">
      <w:pPr>
        <w:pStyle w:val="NormalWeb"/>
        <w:numPr>
          <w:ilvl w:val="0"/>
          <w:numId w:val="4"/>
        </w:numPr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  <w:r w:rsidRPr="00E71E33">
        <w:rPr>
          <w:rFonts w:asciiTheme="minorHAnsi" w:hAnsiTheme="minorHAnsi" w:cstheme="minorHAnsi"/>
          <w:sz w:val="22"/>
          <w:szCs w:val="22"/>
        </w:rPr>
        <w:t>With the other hand, pull the spring away from the edg</w:t>
      </w:r>
      <w:r w:rsidR="00307F55" w:rsidRPr="00E71E33">
        <w:rPr>
          <w:rFonts w:asciiTheme="minorHAnsi" w:hAnsiTheme="minorHAnsi" w:cstheme="minorHAnsi"/>
          <w:sz w:val="22"/>
          <w:szCs w:val="22"/>
        </w:rPr>
        <w:t>e of the band it is attached to (opposite direction of window)</w:t>
      </w:r>
      <w:r w:rsidRPr="00E71E33">
        <w:rPr>
          <w:rFonts w:asciiTheme="minorHAnsi" w:hAnsiTheme="minorHAnsi" w:cstheme="minorHAnsi"/>
          <w:sz w:val="22"/>
          <w:szCs w:val="22"/>
        </w:rPr>
        <w:t xml:space="preserve">. </w:t>
      </w:r>
    </w:p>
    <w:p w14:paraId="3F916A31" w14:textId="2FB21005" w:rsidR="00DD3137" w:rsidRPr="00E71E33" w:rsidRDefault="00307F55" w:rsidP="003A40F5">
      <w:pPr>
        <w:pStyle w:val="NormalWeb"/>
        <w:numPr>
          <w:ilvl w:val="0"/>
          <w:numId w:val="4"/>
        </w:numPr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  <w:r w:rsidRPr="00E71E33">
        <w:rPr>
          <w:rFonts w:asciiTheme="minorHAnsi" w:hAnsiTheme="minorHAnsi" w:cstheme="minorHAnsi"/>
          <w:sz w:val="22"/>
          <w:szCs w:val="22"/>
        </w:rPr>
        <w:t>Use a sharpie to m</w:t>
      </w:r>
      <w:r w:rsidR="00DD3137" w:rsidRPr="00E71E33">
        <w:rPr>
          <w:rFonts w:asciiTheme="minorHAnsi" w:hAnsiTheme="minorHAnsi" w:cstheme="minorHAnsi"/>
          <w:sz w:val="22"/>
          <w:szCs w:val="22"/>
        </w:rPr>
        <w:t>ark where the loose end of the spring is when</w:t>
      </w:r>
      <w:r w:rsidRPr="00E71E33">
        <w:rPr>
          <w:rFonts w:asciiTheme="minorHAnsi" w:hAnsiTheme="minorHAnsi" w:cstheme="minorHAnsi"/>
          <w:sz w:val="22"/>
          <w:szCs w:val="22"/>
        </w:rPr>
        <w:t xml:space="preserve"> you pull it ~10% of it stretch, then punch a hole at the mark (the band will need to be loosened a bit for that).</w:t>
      </w:r>
    </w:p>
    <w:p w14:paraId="354AC6AA" w14:textId="2895BF1B" w:rsidR="00B2068F" w:rsidRPr="00E71E33" w:rsidRDefault="003A40F5" w:rsidP="003A40F5">
      <w:pPr>
        <w:pStyle w:val="NormalWeb"/>
        <w:numPr>
          <w:ilvl w:val="0"/>
          <w:numId w:val="4"/>
        </w:numPr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  <w:r w:rsidRPr="00E71E33">
        <w:rPr>
          <w:rFonts w:asciiTheme="minorHAnsi" w:hAnsiTheme="minorHAnsi" w:cstheme="minorHAnsi"/>
          <w:sz w:val="22"/>
          <w:szCs w:val="22"/>
        </w:rPr>
        <w:t>T</w:t>
      </w:r>
      <w:r w:rsidR="00B2068F" w:rsidRPr="00E71E33">
        <w:rPr>
          <w:rFonts w:asciiTheme="minorHAnsi" w:hAnsiTheme="minorHAnsi" w:cstheme="minorHAnsi"/>
          <w:sz w:val="22"/>
          <w:szCs w:val="22"/>
        </w:rPr>
        <w:t xml:space="preserve">ighten the band again and </w:t>
      </w:r>
      <w:r w:rsidRPr="00E71E33">
        <w:rPr>
          <w:rFonts w:asciiTheme="minorHAnsi" w:hAnsiTheme="minorHAnsi" w:cstheme="minorHAnsi"/>
          <w:sz w:val="22"/>
          <w:szCs w:val="22"/>
        </w:rPr>
        <w:t xml:space="preserve">attach the loose end of the </w:t>
      </w:r>
      <w:r w:rsidR="00307F55" w:rsidRPr="00E71E33">
        <w:rPr>
          <w:rFonts w:asciiTheme="minorHAnsi" w:hAnsiTheme="minorHAnsi" w:cstheme="minorHAnsi"/>
          <w:sz w:val="22"/>
          <w:szCs w:val="22"/>
        </w:rPr>
        <w:t>spring to the new hole.</w:t>
      </w:r>
    </w:p>
    <w:p w14:paraId="13D140A2" w14:textId="7C873E30" w:rsidR="00307F55" w:rsidRPr="00E71E33" w:rsidRDefault="00307F55" w:rsidP="00307F55">
      <w:pPr>
        <w:pStyle w:val="NormalWeb"/>
        <w:numPr>
          <w:ilvl w:val="0"/>
          <w:numId w:val="15"/>
        </w:numPr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  <w:r w:rsidRPr="00E71E33">
        <w:rPr>
          <w:rFonts w:asciiTheme="minorHAnsi" w:hAnsiTheme="minorHAnsi" w:cstheme="minorHAnsi"/>
          <w:color w:val="000000"/>
          <w:sz w:val="22"/>
          <w:szCs w:val="22"/>
        </w:rPr>
        <w:t>Make sure the band is well positioned around the tree and that the spring has room to contract in case the tree bole shrinks.</w:t>
      </w:r>
    </w:p>
    <w:p w14:paraId="57E82C1D" w14:textId="081AB061" w:rsidR="00DD3137" w:rsidRPr="00E71E33" w:rsidRDefault="00307F55" w:rsidP="003A40F5">
      <w:pPr>
        <w:pStyle w:val="NormalWeb"/>
        <w:numPr>
          <w:ilvl w:val="0"/>
          <w:numId w:val="4"/>
        </w:numPr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  <w:r w:rsidRPr="00E71E33">
        <w:rPr>
          <w:rFonts w:asciiTheme="minorHAnsi" w:hAnsiTheme="minorHAnsi" w:cstheme="minorHAnsi"/>
          <w:color w:val="000000"/>
          <w:sz w:val="22"/>
          <w:szCs w:val="22"/>
        </w:rPr>
        <w:t>Cut</w:t>
      </w:r>
      <w:r w:rsidR="00B2068F" w:rsidRPr="00E71E33">
        <w:rPr>
          <w:rFonts w:asciiTheme="minorHAnsi" w:hAnsiTheme="minorHAnsi" w:cstheme="minorHAnsi"/>
          <w:color w:val="000000"/>
          <w:sz w:val="22"/>
          <w:szCs w:val="22"/>
        </w:rPr>
        <w:t xml:space="preserve"> the (not so loose anymore) end of the band </w:t>
      </w:r>
      <w:r w:rsidR="00DD3137" w:rsidRPr="00E71E33">
        <w:rPr>
          <w:rFonts w:asciiTheme="minorHAnsi" w:hAnsiTheme="minorHAnsi" w:cstheme="minorHAnsi"/>
          <w:color w:val="000000"/>
          <w:sz w:val="22"/>
          <w:szCs w:val="22"/>
        </w:rPr>
        <w:t>about 1cm from the edge of the window</w:t>
      </w:r>
      <w:r w:rsidR="00B2068F" w:rsidRPr="00E71E33">
        <w:rPr>
          <w:rFonts w:asciiTheme="minorHAnsi" w:hAnsiTheme="minorHAnsi" w:cstheme="minorHAnsi"/>
          <w:color w:val="000000"/>
          <w:sz w:val="22"/>
          <w:szCs w:val="22"/>
        </w:rPr>
        <w:t xml:space="preserve"> that is the furthest from the spring</w:t>
      </w:r>
      <w:r w:rsidR="00DD3137" w:rsidRPr="00E71E33">
        <w:rPr>
          <w:rFonts w:asciiTheme="minorHAnsi" w:hAnsiTheme="minorHAnsi" w:cstheme="minorHAnsi"/>
          <w:color w:val="000000"/>
          <w:sz w:val="22"/>
          <w:szCs w:val="22"/>
        </w:rPr>
        <w:t xml:space="preserve">. This is so that </w:t>
      </w:r>
      <w:r w:rsidR="00B2068F" w:rsidRPr="00E71E33">
        <w:rPr>
          <w:rFonts w:asciiTheme="minorHAnsi" w:hAnsiTheme="minorHAnsi" w:cstheme="minorHAnsi"/>
          <w:color w:val="000000"/>
          <w:sz w:val="22"/>
          <w:szCs w:val="22"/>
        </w:rPr>
        <w:t xml:space="preserve">we can still measure the window in case the </w:t>
      </w:r>
      <w:r w:rsidR="00DD3137" w:rsidRPr="00E71E33">
        <w:rPr>
          <w:rFonts w:asciiTheme="minorHAnsi" w:hAnsiTheme="minorHAnsi" w:cstheme="minorHAnsi"/>
          <w:color w:val="000000"/>
          <w:sz w:val="22"/>
          <w:szCs w:val="22"/>
        </w:rPr>
        <w:t>tree shrinks in diamete</w:t>
      </w:r>
      <w:r w:rsidR="00B2068F" w:rsidRPr="00E71E33">
        <w:rPr>
          <w:rFonts w:asciiTheme="minorHAnsi" w:hAnsiTheme="minorHAnsi" w:cstheme="minorHAnsi"/>
          <w:color w:val="000000"/>
          <w:sz w:val="22"/>
          <w:szCs w:val="22"/>
        </w:rPr>
        <w:t>r.</w:t>
      </w:r>
    </w:p>
    <w:p w14:paraId="02ED3855" w14:textId="6C020F49" w:rsidR="00307F55" w:rsidRPr="00E71E33" w:rsidRDefault="00307F55" w:rsidP="003A40F5">
      <w:pPr>
        <w:pStyle w:val="NormalWeb"/>
        <w:numPr>
          <w:ilvl w:val="0"/>
          <w:numId w:val="4"/>
        </w:numPr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  <w:r w:rsidRPr="00E71E33">
        <w:rPr>
          <w:rFonts w:asciiTheme="minorHAnsi" w:hAnsiTheme="minorHAnsi" w:cstheme="minorHAnsi"/>
          <w:color w:val="000000"/>
          <w:sz w:val="22"/>
          <w:szCs w:val="22"/>
        </w:rPr>
        <w:t>Add another sleeve over the overlapping band/window to keep the free band in place.</w:t>
      </w:r>
    </w:p>
    <w:p w14:paraId="26116154" w14:textId="0FD90B9E" w:rsidR="00307F55" w:rsidRPr="00FE1788" w:rsidRDefault="00307F55" w:rsidP="003A40F5">
      <w:pPr>
        <w:pStyle w:val="NormalWeb"/>
        <w:numPr>
          <w:ilvl w:val="0"/>
          <w:numId w:val="4"/>
        </w:numPr>
        <w:spacing w:before="0" w:beforeAutospacing="0" w:after="0" w:afterAutospacing="0"/>
        <w:rPr>
          <w:rFonts w:asciiTheme="minorHAnsi" w:hAnsiTheme="minorHAnsi" w:cstheme="minorHAnsi"/>
        </w:rPr>
      </w:pPr>
      <w:r w:rsidRPr="00E71E33">
        <w:rPr>
          <w:rFonts w:asciiTheme="minorHAnsi" w:hAnsiTheme="minorHAnsi" w:cstheme="minorHAnsi"/>
          <w:color w:val="000000"/>
          <w:sz w:val="22"/>
          <w:szCs w:val="22"/>
        </w:rPr>
        <w:t>Take caliper measurement</w:t>
      </w:r>
      <w:r w:rsidR="00815CBF">
        <w:rPr>
          <w:rFonts w:asciiTheme="minorHAnsi" w:hAnsiTheme="minorHAnsi" w:cstheme="minorHAnsi"/>
          <w:color w:val="000000"/>
          <w:sz w:val="22"/>
          <w:szCs w:val="22"/>
        </w:rPr>
        <w:t xml:space="preserve"> (in mm!!)</w:t>
      </w:r>
      <w:r w:rsidRPr="00E71E33">
        <w:rPr>
          <w:rFonts w:asciiTheme="minorHAnsi" w:hAnsiTheme="minorHAnsi" w:cstheme="minorHAnsi"/>
          <w:color w:val="000000"/>
          <w:sz w:val="22"/>
          <w:szCs w:val="22"/>
        </w:rPr>
        <w:t xml:space="preserve"> and record necessary data.</w:t>
      </w:r>
    </w:p>
    <w:p w14:paraId="149F56E3" w14:textId="30EF3EAE" w:rsidR="00FE1788" w:rsidRPr="00B2068F" w:rsidRDefault="00FE1788" w:rsidP="00FE1788">
      <w:pPr>
        <w:pStyle w:val="NormalWeb"/>
        <w:numPr>
          <w:ilvl w:val="0"/>
          <w:numId w:val="15"/>
        </w:numPr>
        <w:spacing w:before="0" w:beforeAutospacing="0" w:after="0" w:afterAutospacing="0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Add flagging tape ONLY IF adding a new tree to the </w:t>
      </w:r>
      <w:proofErr w:type="spellStart"/>
      <w:r>
        <w:rPr>
          <w:rFonts w:asciiTheme="minorHAnsi" w:hAnsiTheme="minorHAnsi" w:cstheme="minorHAnsi"/>
        </w:rPr>
        <w:t>intraannual</w:t>
      </w:r>
      <w:proofErr w:type="spellEnd"/>
      <w:r>
        <w:rPr>
          <w:rFonts w:asciiTheme="minorHAnsi" w:hAnsiTheme="minorHAnsi" w:cstheme="minorHAnsi"/>
        </w:rPr>
        <w:t xml:space="preserve"> survey, or if existing flagging needs to be replaced.</w:t>
      </w:r>
    </w:p>
    <w:p w14:paraId="1B34097D" w14:textId="690AF0FD" w:rsidR="00EC4CA5" w:rsidRPr="00EC4CA5" w:rsidRDefault="00EC4CA5" w:rsidP="00EC4CA5">
      <w:pPr>
        <w:spacing w:after="240"/>
        <w:rPr>
          <w:rFonts w:cstheme="minorHAnsi"/>
        </w:rPr>
      </w:pPr>
      <w:r w:rsidRPr="00EC4CA5">
        <w:rPr>
          <w:rFonts w:cstheme="minorHAnsi"/>
        </w:rPr>
        <w:br/>
      </w:r>
      <w:r w:rsidRPr="00EC4CA5">
        <w:rPr>
          <w:rFonts w:cstheme="minorHAnsi"/>
        </w:rPr>
        <w:br/>
      </w:r>
      <w:r w:rsidRPr="00EC4CA5">
        <w:rPr>
          <w:rFonts w:cstheme="minorHAnsi"/>
          <w:color w:val="000000"/>
        </w:rPr>
        <w:t xml:space="preserve">*These instructions are based off the updated </w:t>
      </w:r>
      <w:hyperlink r:id="rId10" w:history="1">
        <w:r w:rsidRPr="00EC4CA5">
          <w:rPr>
            <w:rStyle w:val="Hyperlink"/>
            <w:rFonts w:cstheme="minorHAnsi"/>
            <w:color w:val="1155CC"/>
          </w:rPr>
          <w:t>CTFS-</w:t>
        </w:r>
        <w:proofErr w:type="spellStart"/>
        <w:r w:rsidRPr="00EC4CA5">
          <w:rPr>
            <w:rStyle w:val="Hyperlink"/>
            <w:rFonts w:cstheme="minorHAnsi"/>
            <w:color w:val="1155CC"/>
          </w:rPr>
          <w:t>ForestGEO</w:t>
        </w:r>
        <w:proofErr w:type="spellEnd"/>
        <w:r w:rsidRPr="00EC4CA5">
          <w:rPr>
            <w:rStyle w:val="Hyperlink"/>
            <w:rFonts w:cstheme="minorHAnsi"/>
            <w:color w:val="1155CC"/>
          </w:rPr>
          <w:t xml:space="preserve"> protocol</w:t>
        </w:r>
      </w:hyperlink>
      <w:r w:rsidRPr="00EC4CA5">
        <w:rPr>
          <w:rFonts w:cstheme="minorHAnsi"/>
          <w:color w:val="000000"/>
        </w:rPr>
        <w:t xml:space="preserve"> for making </w:t>
      </w:r>
      <w:proofErr w:type="spellStart"/>
      <w:r w:rsidRPr="00EC4CA5">
        <w:rPr>
          <w:rFonts w:cstheme="minorHAnsi"/>
          <w:color w:val="000000"/>
        </w:rPr>
        <w:t>dendrobands</w:t>
      </w:r>
      <w:proofErr w:type="spellEnd"/>
      <w:r w:rsidRPr="00EC4CA5">
        <w:rPr>
          <w:rFonts w:cstheme="minorHAnsi"/>
          <w:color w:val="000000"/>
        </w:rPr>
        <w:t>.</w:t>
      </w:r>
    </w:p>
    <w:p w14:paraId="0D209EDA" w14:textId="77777777" w:rsidR="005836E1" w:rsidRDefault="005836E1" w:rsidP="00EC4CA5">
      <w:pPr>
        <w:pStyle w:val="NormalWeb"/>
        <w:spacing w:before="0" w:beforeAutospacing="0" w:after="0" w:afterAutospacing="0"/>
        <w:jc w:val="center"/>
        <w:rPr>
          <w:rFonts w:asciiTheme="minorHAnsi" w:hAnsiTheme="minorHAnsi" w:cstheme="minorHAnsi"/>
          <w:color w:val="000000"/>
        </w:rPr>
      </w:pPr>
    </w:p>
    <w:p w14:paraId="7A569D7C" w14:textId="77777777" w:rsidR="005836E1" w:rsidRDefault="005836E1" w:rsidP="00EC4CA5">
      <w:pPr>
        <w:pStyle w:val="NormalWeb"/>
        <w:spacing w:before="0" w:beforeAutospacing="0" w:after="0" w:afterAutospacing="0"/>
        <w:jc w:val="center"/>
        <w:rPr>
          <w:rFonts w:asciiTheme="minorHAnsi" w:hAnsiTheme="minorHAnsi" w:cstheme="minorHAnsi"/>
          <w:color w:val="000000"/>
        </w:rPr>
      </w:pPr>
    </w:p>
    <w:p w14:paraId="450B77DD" w14:textId="77777777" w:rsidR="005836E1" w:rsidRDefault="005836E1" w:rsidP="00EC4CA5">
      <w:pPr>
        <w:pStyle w:val="NormalWeb"/>
        <w:spacing w:before="0" w:beforeAutospacing="0" w:after="0" w:afterAutospacing="0"/>
        <w:jc w:val="center"/>
        <w:rPr>
          <w:rFonts w:asciiTheme="minorHAnsi" w:hAnsiTheme="minorHAnsi" w:cstheme="minorHAnsi"/>
          <w:color w:val="000000"/>
        </w:rPr>
      </w:pPr>
    </w:p>
    <w:p w14:paraId="41D4DBCD" w14:textId="6ECBA6EE" w:rsidR="005836E1" w:rsidRDefault="005836E1" w:rsidP="00B118A3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</w:rPr>
      </w:pPr>
    </w:p>
    <w:p w14:paraId="5B49A195" w14:textId="00BAA8FA" w:rsidR="00EC4CA5" w:rsidRPr="003A40F5" w:rsidRDefault="003A40F5" w:rsidP="003A40F5">
      <w:pPr>
        <w:pStyle w:val="NormalWeb"/>
        <w:spacing w:before="0" w:beforeAutospacing="0" w:after="0" w:afterAutospacing="0"/>
        <w:jc w:val="center"/>
        <w:rPr>
          <w:rFonts w:asciiTheme="minorHAnsi" w:hAnsiTheme="minorHAnsi" w:cstheme="minorHAnsi"/>
          <w:sz w:val="28"/>
        </w:rPr>
      </w:pPr>
      <w:r w:rsidRPr="003A40F5">
        <w:rPr>
          <w:rFonts w:asciiTheme="minorHAnsi" w:hAnsiTheme="minorHAnsi" w:cstheme="minorHAnsi"/>
          <w:color w:val="000000"/>
          <w:sz w:val="28"/>
        </w:rPr>
        <w:lastRenderedPageBreak/>
        <w:t xml:space="preserve">How to make </w:t>
      </w:r>
      <w:proofErr w:type="spellStart"/>
      <w:r w:rsidRPr="003A40F5">
        <w:rPr>
          <w:rFonts w:asciiTheme="minorHAnsi" w:hAnsiTheme="minorHAnsi" w:cstheme="minorHAnsi"/>
          <w:color w:val="000000"/>
          <w:sz w:val="28"/>
        </w:rPr>
        <w:t>dendrobands</w:t>
      </w:r>
      <w:proofErr w:type="spellEnd"/>
      <w:r w:rsidRPr="003A40F5">
        <w:rPr>
          <w:rFonts w:asciiTheme="minorHAnsi" w:hAnsiTheme="minorHAnsi" w:cstheme="minorHAnsi"/>
          <w:color w:val="000000"/>
          <w:sz w:val="28"/>
        </w:rPr>
        <w:t xml:space="preserve"> with pictures</w:t>
      </w:r>
    </w:p>
    <w:p w14:paraId="32C8AC51" w14:textId="1918F01C" w:rsidR="00EC4CA5" w:rsidRPr="00EC4CA5" w:rsidRDefault="005A194F" w:rsidP="00EC4CA5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8"/>
        </w:rPr>
      </w:pPr>
      <w:r>
        <w:rPr>
          <w:rFonts w:asciiTheme="minorHAnsi" w:hAnsiTheme="minorHAnsi" w:cstheme="minorHAnsi"/>
          <w:noProof/>
          <w:color w:val="000000"/>
          <w:sz w:val="22"/>
          <w:szCs w:val="22"/>
        </w:rPr>
        <w:drawing>
          <wp:anchor distT="0" distB="0" distL="114300" distR="114300" simplePos="0" relativeHeight="251658240" behindDoc="1" locked="0" layoutInCell="1" allowOverlap="1" wp14:anchorId="092B88D0" wp14:editId="2AD18976">
            <wp:simplePos x="0" y="0"/>
            <wp:positionH relativeFrom="margin">
              <wp:align>right</wp:align>
            </wp:positionH>
            <wp:positionV relativeFrom="paragraph">
              <wp:posOffset>138413</wp:posOffset>
            </wp:positionV>
            <wp:extent cx="2790701" cy="3720935"/>
            <wp:effectExtent l="190500" t="190500" r="181610" b="184785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G_20190118_105950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0701" cy="372093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C4CA5" w:rsidRPr="00EC4CA5">
        <w:rPr>
          <w:rFonts w:asciiTheme="minorHAnsi" w:hAnsiTheme="minorHAnsi" w:cstheme="minorHAnsi"/>
          <w:b/>
          <w:bCs/>
          <w:color w:val="000000"/>
          <w:sz w:val="22"/>
          <w:szCs w:val="20"/>
          <w:u w:val="single"/>
        </w:rPr>
        <w:t>Instructions</w:t>
      </w:r>
      <w:r w:rsidR="00EC4CA5" w:rsidRPr="00EC4CA5">
        <w:rPr>
          <w:rFonts w:asciiTheme="minorHAnsi" w:hAnsiTheme="minorHAnsi" w:cstheme="minorHAnsi"/>
          <w:b/>
          <w:bCs/>
          <w:color w:val="000000"/>
          <w:sz w:val="20"/>
          <w:szCs w:val="20"/>
          <w:u w:val="single"/>
        </w:rPr>
        <w:t xml:space="preserve"> </w:t>
      </w:r>
      <w:r w:rsidR="00EC4CA5" w:rsidRPr="00EC4CA5">
        <w:rPr>
          <w:rFonts w:asciiTheme="minorHAnsi" w:hAnsiTheme="minorHAnsi" w:cstheme="minorHAnsi"/>
          <w:b/>
          <w:bCs/>
          <w:color w:val="000000"/>
          <w:sz w:val="22"/>
          <w:szCs w:val="20"/>
          <w:u w:val="single"/>
        </w:rPr>
        <w:t>for office</w:t>
      </w:r>
    </w:p>
    <w:p w14:paraId="6A238ECB" w14:textId="4CBFA00D" w:rsidR="00EC4CA5" w:rsidRDefault="00EC4CA5" w:rsidP="00EC4CA5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</w:p>
    <w:p w14:paraId="2A5FFF4E" w14:textId="3CC09CF2" w:rsidR="00EC4CA5" w:rsidRDefault="003A40F5" w:rsidP="00EC4CA5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Step 2: measure out band</w:t>
      </w:r>
    </w:p>
    <w:p w14:paraId="7A72A7AB" w14:textId="392304E4" w:rsidR="00EC4CA5" w:rsidRDefault="00EC4CA5" w:rsidP="00EC4CA5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</w:p>
    <w:p w14:paraId="1304056D" w14:textId="2FF9F993" w:rsidR="00EC4CA5" w:rsidRDefault="00EC4CA5" w:rsidP="00EC4CA5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</w:p>
    <w:p w14:paraId="6706E2D6" w14:textId="4DCFB984" w:rsidR="00EC4CA5" w:rsidRDefault="00EC4CA5" w:rsidP="00EC4CA5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</w:p>
    <w:p w14:paraId="401BAE52" w14:textId="6ACFB4AC" w:rsidR="00EC4CA5" w:rsidRDefault="00EC4CA5" w:rsidP="00EC4CA5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</w:p>
    <w:p w14:paraId="47C3CEFA" w14:textId="34ED24EF" w:rsidR="00EC4CA5" w:rsidRDefault="00EC4CA5" w:rsidP="00EC4CA5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</w:p>
    <w:p w14:paraId="0D8D6521" w14:textId="13D91B8D" w:rsidR="00EC4CA5" w:rsidRDefault="00EC4CA5" w:rsidP="00EC4CA5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</w:p>
    <w:p w14:paraId="731653D4" w14:textId="220E49F3" w:rsidR="00EC4CA5" w:rsidRDefault="00EC4CA5" w:rsidP="00EC4CA5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</w:p>
    <w:p w14:paraId="09ABB8B6" w14:textId="51ADE6CB" w:rsidR="003A40F5" w:rsidRDefault="003A40F5" w:rsidP="00EC4CA5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</w:p>
    <w:p w14:paraId="0E0B48BD" w14:textId="16EE562C" w:rsidR="003A40F5" w:rsidRDefault="003A40F5" w:rsidP="00EC4CA5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</w:p>
    <w:p w14:paraId="24E62F1C" w14:textId="2DAA11AD" w:rsidR="003A40F5" w:rsidRDefault="003A40F5" w:rsidP="00EC4CA5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</w:p>
    <w:p w14:paraId="7074DEC7" w14:textId="4E937CB1" w:rsidR="003A40F5" w:rsidRDefault="003A40F5" w:rsidP="00EC4CA5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</w:p>
    <w:p w14:paraId="0B236AA5" w14:textId="1D255B0C" w:rsidR="003A40F5" w:rsidRDefault="003A40F5" w:rsidP="00EC4CA5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</w:p>
    <w:p w14:paraId="00D6C355" w14:textId="570FE77A" w:rsidR="003A40F5" w:rsidRDefault="003A40F5" w:rsidP="00EC4CA5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</w:p>
    <w:p w14:paraId="6AB140B5" w14:textId="136547CF" w:rsidR="003A40F5" w:rsidRDefault="003A40F5" w:rsidP="00EC4CA5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</w:p>
    <w:p w14:paraId="4CF2A0E2" w14:textId="3BCEC757" w:rsidR="003A40F5" w:rsidRDefault="003A40F5" w:rsidP="00EC4CA5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</w:p>
    <w:p w14:paraId="586E2221" w14:textId="328D8499" w:rsidR="003A40F5" w:rsidRDefault="003A40F5" w:rsidP="00EC4CA5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</w:p>
    <w:p w14:paraId="344BDA2A" w14:textId="25853004" w:rsidR="003A40F5" w:rsidRDefault="003A40F5" w:rsidP="00EC4CA5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</w:p>
    <w:p w14:paraId="7F05E01C" w14:textId="17BC2C8C" w:rsidR="003A40F5" w:rsidRDefault="003A40F5" w:rsidP="00EC4CA5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</w:p>
    <w:p w14:paraId="634B3EC3" w14:textId="0EE98F0E" w:rsidR="00EC4CA5" w:rsidRPr="00EC4CA5" w:rsidRDefault="00EC4CA5" w:rsidP="00EC4CA5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</w:p>
    <w:p w14:paraId="039753A1" w14:textId="36B000BC" w:rsidR="00EC4CA5" w:rsidRDefault="00EC4CA5" w:rsidP="003A40F5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6A3C454E" w14:textId="6B967F4D" w:rsidR="003A40F5" w:rsidRDefault="003A40F5" w:rsidP="003A40F5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  <w:r>
        <w:rPr>
          <w:rFonts w:asciiTheme="minorHAnsi" w:hAnsiTheme="minorHAnsi" w:cstheme="minorHAnsi"/>
          <w:color w:val="000000"/>
          <w:sz w:val="22"/>
          <w:szCs w:val="22"/>
        </w:rPr>
        <w:t xml:space="preserve">Step 3: Put </w:t>
      </w:r>
      <w:r w:rsidR="00B46914">
        <w:rPr>
          <w:rFonts w:asciiTheme="minorHAnsi" w:hAnsiTheme="minorHAnsi" w:cstheme="minorHAnsi"/>
          <w:color w:val="000000"/>
          <w:sz w:val="22"/>
          <w:szCs w:val="22"/>
        </w:rPr>
        <w:t>sleeve</w:t>
      </w:r>
      <w:r>
        <w:rPr>
          <w:rFonts w:asciiTheme="minorHAnsi" w:hAnsiTheme="minorHAnsi" w:cstheme="minorHAnsi"/>
          <w:color w:val="000000"/>
          <w:sz w:val="22"/>
          <w:szCs w:val="22"/>
        </w:rPr>
        <w:t xml:space="preserve"> on band, smooth facing out</w:t>
      </w:r>
    </w:p>
    <w:p w14:paraId="24AC4901" w14:textId="058642FE" w:rsidR="00EC4CA5" w:rsidRDefault="003A40F5" w:rsidP="00EC4CA5">
      <w:pPr>
        <w:pStyle w:val="NormalWeb"/>
        <w:spacing w:before="0" w:beforeAutospacing="0" w:after="0" w:afterAutospacing="0"/>
        <w:ind w:left="720"/>
        <w:rPr>
          <w:rFonts w:asciiTheme="minorHAnsi" w:hAnsiTheme="minorHAnsi" w:cstheme="minorHAnsi"/>
          <w:color w:val="000000"/>
          <w:sz w:val="22"/>
          <w:szCs w:val="22"/>
        </w:rPr>
      </w:pPr>
      <w:r>
        <w:rPr>
          <w:rFonts w:asciiTheme="minorHAnsi" w:hAnsiTheme="minorHAnsi" w:cstheme="minorHAnsi"/>
          <w:noProof/>
          <w:color w:val="000000"/>
          <w:sz w:val="20"/>
          <w:szCs w:val="22"/>
        </w:rPr>
        <w:drawing>
          <wp:anchor distT="0" distB="0" distL="114300" distR="114300" simplePos="0" relativeHeight="251659264" behindDoc="1" locked="0" layoutInCell="1" allowOverlap="1" wp14:anchorId="26FA63BA" wp14:editId="2DD356F6">
            <wp:simplePos x="0" y="0"/>
            <wp:positionH relativeFrom="margin">
              <wp:posOffset>1175121</wp:posOffset>
            </wp:positionH>
            <wp:positionV relativeFrom="paragraph">
              <wp:posOffset>168572</wp:posOffset>
            </wp:positionV>
            <wp:extent cx="4908466" cy="3681351"/>
            <wp:effectExtent l="190500" t="190500" r="197485" b="186055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G_20190118_121721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8466" cy="368135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CBC3E51" w14:textId="7D758979" w:rsidR="00EC4CA5" w:rsidRDefault="00EC4CA5" w:rsidP="00EC4CA5">
      <w:pPr>
        <w:pStyle w:val="NormalWeb"/>
        <w:spacing w:before="0" w:beforeAutospacing="0" w:after="0" w:afterAutospacing="0"/>
        <w:ind w:left="720"/>
        <w:rPr>
          <w:rFonts w:asciiTheme="minorHAnsi" w:hAnsiTheme="minorHAnsi" w:cstheme="minorHAnsi"/>
          <w:color w:val="000000"/>
          <w:sz w:val="22"/>
          <w:szCs w:val="22"/>
        </w:rPr>
      </w:pPr>
    </w:p>
    <w:p w14:paraId="271764A4" w14:textId="477C9C41" w:rsidR="00EC4CA5" w:rsidRDefault="00EC4CA5" w:rsidP="00EC4CA5">
      <w:pPr>
        <w:pStyle w:val="NormalWeb"/>
        <w:spacing w:before="0" w:beforeAutospacing="0" w:after="0" w:afterAutospacing="0"/>
        <w:ind w:left="720"/>
        <w:rPr>
          <w:rFonts w:asciiTheme="minorHAnsi" w:hAnsiTheme="minorHAnsi" w:cstheme="minorHAnsi"/>
          <w:color w:val="000000"/>
          <w:sz w:val="22"/>
          <w:szCs w:val="22"/>
        </w:rPr>
      </w:pPr>
    </w:p>
    <w:p w14:paraId="057DF779" w14:textId="25E874FF" w:rsidR="00EC4CA5" w:rsidRDefault="00EC4CA5" w:rsidP="00EC4CA5">
      <w:pPr>
        <w:pStyle w:val="NormalWeb"/>
        <w:spacing w:before="0" w:beforeAutospacing="0" w:after="0" w:afterAutospacing="0"/>
        <w:ind w:left="720"/>
        <w:rPr>
          <w:rFonts w:asciiTheme="minorHAnsi" w:hAnsiTheme="minorHAnsi" w:cstheme="minorHAnsi"/>
          <w:color w:val="000000"/>
          <w:sz w:val="22"/>
          <w:szCs w:val="22"/>
        </w:rPr>
      </w:pPr>
    </w:p>
    <w:p w14:paraId="61DD221E" w14:textId="63CC135E" w:rsidR="00EC4CA5" w:rsidRDefault="00EC4CA5" w:rsidP="00EC4CA5">
      <w:pPr>
        <w:pStyle w:val="NormalWeb"/>
        <w:spacing w:before="0" w:beforeAutospacing="0" w:after="0" w:afterAutospacing="0"/>
        <w:ind w:left="720"/>
        <w:rPr>
          <w:rFonts w:asciiTheme="minorHAnsi" w:hAnsiTheme="minorHAnsi" w:cstheme="minorHAnsi"/>
          <w:color w:val="000000"/>
          <w:sz w:val="22"/>
          <w:szCs w:val="22"/>
        </w:rPr>
      </w:pPr>
    </w:p>
    <w:p w14:paraId="270FE7D9" w14:textId="1F739EAA" w:rsidR="006748A1" w:rsidRDefault="006748A1" w:rsidP="00EC4CA5">
      <w:pPr>
        <w:pStyle w:val="NormalWeb"/>
        <w:spacing w:before="0" w:beforeAutospacing="0" w:after="0" w:afterAutospacing="0"/>
        <w:ind w:left="720"/>
        <w:rPr>
          <w:rFonts w:asciiTheme="minorHAnsi" w:hAnsiTheme="minorHAnsi" w:cstheme="minorHAnsi"/>
          <w:color w:val="000000"/>
          <w:sz w:val="22"/>
          <w:szCs w:val="22"/>
        </w:rPr>
      </w:pPr>
    </w:p>
    <w:p w14:paraId="319AA96A" w14:textId="15621031" w:rsidR="003A40F5" w:rsidRDefault="003A40F5" w:rsidP="00EC4CA5">
      <w:pPr>
        <w:pStyle w:val="NormalWeb"/>
        <w:spacing w:before="0" w:beforeAutospacing="0" w:after="0" w:afterAutospacing="0"/>
        <w:ind w:left="720"/>
        <w:rPr>
          <w:rFonts w:asciiTheme="minorHAnsi" w:hAnsiTheme="minorHAnsi" w:cstheme="minorHAnsi"/>
          <w:color w:val="000000"/>
          <w:sz w:val="22"/>
          <w:szCs w:val="22"/>
        </w:rPr>
      </w:pPr>
    </w:p>
    <w:p w14:paraId="6E13E29E" w14:textId="0BE9B7CB" w:rsidR="003A40F5" w:rsidRDefault="003A40F5" w:rsidP="00EC4CA5">
      <w:pPr>
        <w:pStyle w:val="NormalWeb"/>
        <w:spacing w:before="0" w:beforeAutospacing="0" w:after="0" w:afterAutospacing="0"/>
        <w:ind w:left="720"/>
        <w:rPr>
          <w:rFonts w:asciiTheme="minorHAnsi" w:hAnsiTheme="minorHAnsi" w:cstheme="minorHAnsi"/>
          <w:color w:val="000000"/>
          <w:sz w:val="22"/>
          <w:szCs w:val="22"/>
        </w:rPr>
      </w:pPr>
    </w:p>
    <w:p w14:paraId="203CABE8" w14:textId="529BAFDB" w:rsidR="003A40F5" w:rsidRDefault="003A40F5" w:rsidP="00EC4CA5">
      <w:pPr>
        <w:pStyle w:val="NormalWeb"/>
        <w:spacing w:before="0" w:beforeAutospacing="0" w:after="0" w:afterAutospacing="0"/>
        <w:ind w:left="720"/>
        <w:rPr>
          <w:rFonts w:asciiTheme="minorHAnsi" w:hAnsiTheme="minorHAnsi" w:cstheme="minorHAnsi"/>
          <w:color w:val="000000"/>
          <w:sz w:val="22"/>
          <w:szCs w:val="22"/>
        </w:rPr>
      </w:pPr>
    </w:p>
    <w:p w14:paraId="39B656D3" w14:textId="232DB692" w:rsidR="003A40F5" w:rsidRDefault="003A40F5" w:rsidP="00EC4CA5">
      <w:pPr>
        <w:pStyle w:val="NormalWeb"/>
        <w:spacing w:before="0" w:beforeAutospacing="0" w:after="0" w:afterAutospacing="0"/>
        <w:ind w:left="720"/>
        <w:rPr>
          <w:rFonts w:asciiTheme="minorHAnsi" w:hAnsiTheme="minorHAnsi" w:cstheme="minorHAnsi"/>
          <w:color w:val="000000"/>
          <w:sz w:val="22"/>
          <w:szCs w:val="22"/>
        </w:rPr>
      </w:pPr>
    </w:p>
    <w:p w14:paraId="2BC1B151" w14:textId="40BC45B2" w:rsidR="003A40F5" w:rsidRDefault="003A40F5" w:rsidP="00EC4CA5">
      <w:pPr>
        <w:pStyle w:val="NormalWeb"/>
        <w:spacing w:before="0" w:beforeAutospacing="0" w:after="0" w:afterAutospacing="0"/>
        <w:ind w:left="720"/>
        <w:rPr>
          <w:rFonts w:asciiTheme="minorHAnsi" w:hAnsiTheme="minorHAnsi" w:cstheme="minorHAnsi"/>
          <w:color w:val="000000"/>
          <w:sz w:val="22"/>
          <w:szCs w:val="22"/>
        </w:rPr>
      </w:pPr>
    </w:p>
    <w:p w14:paraId="11CA8C44" w14:textId="2273D4F0" w:rsidR="003A40F5" w:rsidRDefault="003A40F5" w:rsidP="00EC4CA5">
      <w:pPr>
        <w:pStyle w:val="NormalWeb"/>
        <w:spacing w:before="0" w:beforeAutospacing="0" w:after="0" w:afterAutospacing="0"/>
        <w:ind w:left="720"/>
        <w:rPr>
          <w:rFonts w:asciiTheme="minorHAnsi" w:hAnsiTheme="minorHAnsi" w:cstheme="minorHAnsi"/>
          <w:color w:val="000000"/>
          <w:sz w:val="22"/>
          <w:szCs w:val="22"/>
        </w:rPr>
      </w:pPr>
    </w:p>
    <w:p w14:paraId="50BCB28F" w14:textId="721AFAB4" w:rsidR="003A40F5" w:rsidRDefault="003A40F5" w:rsidP="00EC4CA5">
      <w:pPr>
        <w:pStyle w:val="NormalWeb"/>
        <w:spacing w:before="0" w:beforeAutospacing="0" w:after="0" w:afterAutospacing="0"/>
        <w:ind w:left="720"/>
        <w:rPr>
          <w:rFonts w:asciiTheme="minorHAnsi" w:hAnsiTheme="minorHAnsi" w:cstheme="minorHAnsi"/>
          <w:color w:val="000000"/>
          <w:sz w:val="22"/>
          <w:szCs w:val="22"/>
        </w:rPr>
      </w:pPr>
    </w:p>
    <w:p w14:paraId="1010B4AB" w14:textId="6BEFBF89" w:rsidR="003A40F5" w:rsidRDefault="003A40F5" w:rsidP="00EC4CA5">
      <w:pPr>
        <w:pStyle w:val="NormalWeb"/>
        <w:spacing w:before="0" w:beforeAutospacing="0" w:after="0" w:afterAutospacing="0"/>
        <w:ind w:left="720"/>
        <w:rPr>
          <w:rFonts w:asciiTheme="minorHAnsi" w:hAnsiTheme="minorHAnsi" w:cstheme="minorHAnsi"/>
          <w:color w:val="000000"/>
          <w:sz w:val="22"/>
          <w:szCs w:val="22"/>
        </w:rPr>
      </w:pPr>
    </w:p>
    <w:p w14:paraId="6793EC8B" w14:textId="30E6816A" w:rsidR="003A40F5" w:rsidRDefault="003A40F5" w:rsidP="00EC4CA5">
      <w:pPr>
        <w:pStyle w:val="NormalWeb"/>
        <w:spacing w:before="0" w:beforeAutospacing="0" w:after="0" w:afterAutospacing="0"/>
        <w:ind w:left="720"/>
        <w:rPr>
          <w:rFonts w:asciiTheme="minorHAnsi" w:hAnsiTheme="minorHAnsi" w:cstheme="minorHAnsi"/>
          <w:color w:val="000000"/>
          <w:sz w:val="22"/>
          <w:szCs w:val="22"/>
        </w:rPr>
      </w:pPr>
    </w:p>
    <w:p w14:paraId="15FF8F16" w14:textId="0820EEBA" w:rsidR="003A40F5" w:rsidRDefault="003A40F5" w:rsidP="00EC4CA5">
      <w:pPr>
        <w:pStyle w:val="NormalWeb"/>
        <w:spacing w:before="0" w:beforeAutospacing="0" w:after="0" w:afterAutospacing="0"/>
        <w:ind w:left="720"/>
        <w:rPr>
          <w:rFonts w:asciiTheme="minorHAnsi" w:hAnsiTheme="minorHAnsi" w:cstheme="minorHAnsi"/>
          <w:color w:val="000000"/>
          <w:sz w:val="22"/>
          <w:szCs w:val="22"/>
        </w:rPr>
      </w:pPr>
    </w:p>
    <w:p w14:paraId="7272FDBB" w14:textId="153AA02E" w:rsidR="003A40F5" w:rsidRDefault="003A40F5" w:rsidP="00EC4CA5">
      <w:pPr>
        <w:pStyle w:val="NormalWeb"/>
        <w:spacing w:before="0" w:beforeAutospacing="0" w:after="0" w:afterAutospacing="0"/>
        <w:ind w:left="720"/>
        <w:rPr>
          <w:rFonts w:asciiTheme="minorHAnsi" w:hAnsiTheme="minorHAnsi" w:cstheme="minorHAnsi"/>
          <w:color w:val="000000"/>
          <w:sz w:val="22"/>
          <w:szCs w:val="22"/>
        </w:rPr>
      </w:pPr>
    </w:p>
    <w:p w14:paraId="051FCA9F" w14:textId="77777777" w:rsidR="003A40F5" w:rsidRDefault="003A40F5" w:rsidP="00EC4CA5">
      <w:pPr>
        <w:pStyle w:val="NormalWeb"/>
        <w:spacing w:before="0" w:beforeAutospacing="0" w:after="0" w:afterAutospacing="0"/>
        <w:ind w:left="720"/>
        <w:rPr>
          <w:rFonts w:asciiTheme="minorHAnsi" w:hAnsiTheme="minorHAnsi" w:cstheme="minorHAnsi"/>
          <w:color w:val="000000"/>
          <w:sz w:val="22"/>
          <w:szCs w:val="22"/>
        </w:rPr>
      </w:pPr>
    </w:p>
    <w:p w14:paraId="5BF9B5CA" w14:textId="15BFE7DE" w:rsidR="003A40F5" w:rsidRDefault="003A40F5" w:rsidP="00EC4CA5">
      <w:pPr>
        <w:pStyle w:val="NormalWeb"/>
        <w:spacing w:before="0" w:beforeAutospacing="0" w:after="0" w:afterAutospacing="0"/>
        <w:ind w:left="720"/>
        <w:rPr>
          <w:rFonts w:asciiTheme="minorHAnsi" w:hAnsiTheme="minorHAnsi" w:cstheme="minorHAnsi"/>
          <w:color w:val="000000"/>
          <w:sz w:val="22"/>
          <w:szCs w:val="22"/>
        </w:rPr>
      </w:pPr>
    </w:p>
    <w:p w14:paraId="7E2EEF2F" w14:textId="77777777" w:rsidR="003A40F5" w:rsidRDefault="003A40F5" w:rsidP="00EC4CA5">
      <w:pPr>
        <w:pStyle w:val="NormalWeb"/>
        <w:spacing w:before="0" w:beforeAutospacing="0" w:after="0" w:afterAutospacing="0"/>
        <w:ind w:left="720"/>
        <w:rPr>
          <w:rFonts w:asciiTheme="minorHAnsi" w:hAnsiTheme="minorHAnsi" w:cstheme="minorHAnsi"/>
          <w:color w:val="000000"/>
          <w:sz w:val="22"/>
          <w:szCs w:val="22"/>
        </w:rPr>
      </w:pPr>
    </w:p>
    <w:p w14:paraId="4E5D5DB9" w14:textId="77777777" w:rsidR="006748A1" w:rsidRPr="00EC4CA5" w:rsidRDefault="006748A1" w:rsidP="00B118A3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74AEB2CB" w14:textId="0A83578C" w:rsidR="00EC4CA5" w:rsidRPr="003A40F5" w:rsidRDefault="003A40F5" w:rsidP="003A40F5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2"/>
        </w:rPr>
      </w:pPr>
      <w:r>
        <w:rPr>
          <w:rFonts w:asciiTheme="minorHAnsi" w:hAnsiTheme="minorHAnsi" w:cstheme="minorHAnsi"/>
          <w:color w:val="000000"/>
          <w:sz w:val="22"/>
          <w:szCs w:val="22"/>
        </w:rPr>
        <w:lastRenderedPageBreak/>
        <w:t>Step 3a:</w:t>
      </w:r>
      <w:r w:rsidRPr="003A40F5">
        <w:rPr>
          <w:rFonts w:asciiTheme="minorHAnsi" w:hAnsiTheme="minorHAnsi" w:cstheme="minorHAnsi"/>
          <w:color w:val="000000"/>
          <w:sz w:val="22"/>
          <w:szCs w:val="22"/>
        </w:rPr>
        <w:t xml:space="preserve"> </w:t>
      </w:r>
      <w:r>
        <w:rPr>
          <w:rFonts w:asciiTheme="minorHAnsi" w:hAnsiTheme="minorHAnsi" w:cstheme="minorHAnsi"/>
          <w:color w:val="000000"/>
          <w:sz w:val="22"/>
          <w:szCs w:val="22"/>
        </w:rPr>
        <w:t xml:space="preserve">Making </w:t>
      </w:r>
      <w:r w:rsidR="00B46914">
        <w:rPr>
          <w:rFonts w:asciiTheme="minorHAnsi" w:hAnsiTheme="minorHAnsi" w:cstheme="minorHAnsi"/>
          <w:color w:val="000000"/>
          <w:sz w:val="22"/>
          <w:szCs w:val="22"/>
        </w:rPr>
        <w:t>sleeves</w:t>
      </w:r>
    </w:p>
    <w:p w14:paraId="3BF556F3" w14:textId="0C088B53" w:rsidR="00EC4CA5" w:rsidRDefault="006748A1" w:rsidP="00EC4CA5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0"/>
          <w:szCs w:val="22"/>
        </w:rPr>
      </w:pPr>
      <w:r>
        <w:rPr>
          <w:rFonts w:asciiTheme="minorHAnsi" w:hAnsiTheme="minorHAnsi" w:cstheme="minorHAnsi"/>
          <w:noProof/>
          <w:color w:val="000000"/>
          <w:sz w:val="20"/>
          <w:szCs w:val="22"/>
        </w:rPr>
        <w:drawing>
          <wp:anchor distT="0" distB="0" distL="114300" distR="114300" simplePos="0" relativeHeight="251661312" behindDoc="1" locked="0" layoutInCell="1" allowOverlap="1" wp14:anchorId="01DEA8DC" wp14:editId="45271B74">
            <wp:simplePos x="0" y="0"/>
            <wp:positionH relativeFrom="column">
              <wp:posOffset>-510639</wp:posOffset>
            </wp:positionH>
            <wp:positionV relativeFrom="paragraph">
              <wp:posOffset>188884</wp:posOffset>
            </wp:positionV>
            <wp:extent cx="3578726" cy="2683823"/>
            <wp:effectExtent l="190500" t="190500" r="193675" b="19304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G_20190118_113709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4917" cy="268846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A168B9B" w14:textId="3ED59BE3" w:rsidR="00EC4CA5" w:rsidRDefault="006748A1" w:rsidP="00EC4CA5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0"/>
          <w:szCs w:val="22"/>
        </w:rPr>
      </w:pPr>
      <w:r>
        <w:rPr>
          <w:rFonts w:asciiTheme="minorHAnsi" w:hAnsiTheme="minorHAnsi" w:cstheme="minorHAnsi"/>
          <w:noProof/>
          <w:color w:val="000000"/>
          <w:sz w:val="20"/>
          <w:szCs w:val="22"/>
        </w:rPr>
        <w:drawing>
          <wp:anchor distT="0" distB="0" distL="114300" distR="114300" simplePos="0" relativeHeight="251660288" behindDoc="1" locked="0" layoutInCell="1" allowOverlap="1" wp14:anchorId="5928095C" wp14:editId="4BFBF655">
            <wp:simplePos x="0" y="0"/>
            <wp:positionH relativeFrom="column">
              <wp:posOffset>3289465</wp:posOffset>
            </wp:positionH>
            <wp:positionV relativeFrom="paragraph">
              <wp:posOffset>10192</wp:posOffset>
            </wp:positionV>
            <wp:extent cx="3546764" cy="2660073"/>
            <wp:effectExtent l="190500" t="190500" r="187325" b="197485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G_20190118_113727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4381" cy="266578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697B491" w14:textId="1E81672C" w:rsidR="00EC4CA5" w:rsidRDefault="00EC4CA5" w:rsidP="00EC4CA5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0"/>
          <w:szCs w:val="22"/>
        </w:rPr>
      </w:pPr>
    </w:p>
    <w:p w14:paraId="3E055B87" w14:textId="51DC27E1" w:rsidR="00EC4CA5" w:rsidRDefault="00EC4CA5" w:rsidP="00EC4CA5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0"/>
          <w:szCs w:val="22"/>
        </w:rPr>
      </w:pPr>
    </w:p>
    <w:p w14:paraId="69637439" w14:textId="203AB600" w:rsidR="00EC4CA5" w:rsidRDefault="00EC4CA5" w:rsidP="00EC4CA5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0"/>
          <w:szCs w:val="22"/>
        </w:rPr>
      </w:pPr>
    </w:p>
    <w:p w14:paraId="0764D035" w14:textId="257D1C1A" w:rsidR="006748A1" w:rsidRDefault="006748A1" w:rsidP="00EC4CA5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0"/>
          <w:szCs w:val="22"/>
        </w:rPr>
      </w:pPr>
    </w:p>
    <w:p w14:paraId="4BABE969" w14:textId="1D26446D" w:rsidR="006748A1" w:rsidRDefault="006748A1" w:rsidP="00EC4CA5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0"/>
          <w:szCs w:val="22"/>
        </w:rPr>
      </w:pPr>
    </w:p>
    <w:p w14:paraId="601BD6EC" w14:textId="271106F5" w:rsidR="006748A1" w:rsidRDefault="006748A1" w:rsidP="00EC4CA5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0"/>
          <w:szCs w:val="22"/>
        </w:rPr>
      </w:pPr>
    </w:p>
    <w:p w14:paraId="5344BC12" w14:textId="0EEFDAEE" w:rsidR="006748A1" w:rsidRDefault="006748A1" w:rsidP="00EC4CA5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0"/>
          <w:szCs w:val="22"/>
        </w:rPr>
      </w:pPr>
    </w:p>
    <w:p w14:paraId="22AE8E84" w14:textId="1D9E1E52" w:rsidR="006748A1" w:rsidRDefault="006748A1" w:rsidP="00EC4CA5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0"/>
          <w:szCs w:val="22"/>
        </w:rPr>
      </w:pPr>
    </w:p>
    <w:p w14:paraId="55FDE463" w14:textId="082F9770" w:rsidR="006748A1" w:rsidRDefault="006748A1" w:rsidP="00EC4CA5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0"/>
          <w:szCs w:val="22"/>
        </w:rPr>
      </w:pPr>
    </w:p>
    <w:p w14:paraId="24D165A0" w14:textId="77777777" w:rsidR="006748A1" w:rsidRDefault="006748A1" w:rsidP="00EC4CA5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0"/>
          <w:szCs w:val="22"/>
        </w:rPr>
      </w:pPr>
    </w:p>
    <w:p w14:paraId="576AA9AB" w14:textId="31FBDD9D" w:rsidR="00EC4CA5" w:rsidRDefault="00EC4CA5" w:rsidP="00EC4CA5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0"/>
          <w:szCs w:val="22"/>
        </w:rPr>
      </w:pPr>
    </w:p>
    <w:p w14:paraId="2671975E" w14:textId="51C948D4" w:rsidR="00EC4CA5" w:rsidRDefault="00EC4CA5" w:rsidP="00EC4CA5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0"/>
          <w:szCs w:val="22"/>
        </w:rPr>
      </w:pPr>
    </w:p>
    <w:p w14:paraId="31FBBD44" w14:textId="2198A1C9" w:rsidR="006748A1" w:rsidRDefault="006748A1" w:rsidP="00EC4CA5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0"/>
          <w:szCs w:val="22"/>
        </w:rPr>
      </w:pPr>
    </w:p>
    <w:p w14:paraId="77836BD1" w14:textId="07CC1BED" w:rsidR="006748A1" w:rsidRDefault="006748A1" w:rsidP="00EC4CA5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0"/>
          <w:szCs w:val="22"/>
        </w:rPr>
      </w:pPr>
    </w:p>
    <w:p w14:paraId="3C581543" w14:textId="1A346DBB" w:rsidR="006748A1" w:rsidRDefault="006748A1" w:rsidP="00EC4CA5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0"/>
          <w:szCs w:val="22"/>
        </w:rPr>
      </w:pPr>
    </w:p>
    <w:p w14:paraId="68624FDC" w14:textId="1E9E9C37" w:rsidR="006748A1" w:rsidRDefault="006748A1" w:rsidP="00EC4CA5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0"/>
          <w:szCs w:val="22"/>
        </w:rPr>
      </w:pPr>
    </w:p>
    <w:p w14:paraId="45DBB608" w14:textId="18E338C2" w:rsidR="006748A1" w:rsidRDefault="006748A1" w:rsidP="00EC4CA5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0"/>
          <w:szCs w:val="22"/>
        </w:rPr>
      </w:pPr>
    </w:p>
    <w:p w14:paraId="60053ADF" w14:textId="43B07965" w:rsidR="006748A1" w:rsidRDefault="006748A1" w:rsidP="00EC4CA5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0"/>
          <w:szCs w:val="22"/>
        </w:rPr>
      </w:pPr>
    </w:p>
    <w:p w14:paraId="642DDF3F" w14:textId="77777777" w:rsidR="006748A1" w:rsidRPr="00EC4CA5" w:rsidRDefault="006748A1" w:rsidP="00EC4CA5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0"/>
          <w:szCs w:val="22"/>
        </w:rPr>
      </w:pPr>
    </w:p>
    <w:p w14:paraId="16DAFC26" w14:textId="77777777" w:rsidR="003A40F5" w:rsidRDefault="003A40F5" w:rsidP="006748A1">
      <w:pPr>
        <w:pStyle w:val="NormalWeb"/>
        <w:spacing w:before="0" w:beforeAutospacing="0" w:after="0" w:afterAutospacing="0"/>
        <w:ind w:left="720"/>
        <w:jc w:val="center"/>
        <w:rPr>
          <w:rFonts w:asciiTheme="minorHAnsi" w:hAnsiTheme="minorHAnsi" w:cstheme="minorHAnsi"/>
          <w:color w:val="000000"/>
          <w:sz w:val="22"/>
          <w:szCs w:val="22"/>
        </w:rPr>
      </w:pPr>
    </w:p>
    <w:p w14:paraId="64D3FA9F" w14:textId="394CDDF1" w:rsidR="00C9768D" w:rsidRDefault="003A40F5" w:rsidP="003A40F5">
      <w:pPr>
        <w:pStyle w:val="NormalWeb"/>
        <w:spacing w:before="0" w:beforeAutospacing="0" w:after="0" w:afterAutospacing="0"/>
        <w:ind w:left="720"/>
        <w:rPr>
          <w:rFonts w:asciiTheme="minorHAnsi" w:hAnsiTheme="minorHAnsi" w:cstheme="minorHAnsi"/>
          <w:color w:val="000000"/>
          <w:sz w:val="22"/>
          <w:szCs w:val="22"/>
        </w:rPr>
      </w:pPr>
      <w:r>
        <w:rPr>
          <w:rFonts w:asciiTheme="minorHAnsi" w:hAnsiTheme="minorHAnsi" w:cstheme="minorHAnsi"/>
          <w:color w:val="000000"/>
          <w:sz w:val="22"/>
          <w:szCs w:val="22"/>
        </w:rPr>
        <w:t>Step 4: Folding the band</w:t>
      </w:r>
    </w:p>
    <w:p w14:paraId="7F54A2CE" w14:textId="54EB4064" w:rsidR="003A40F5" w:rsidRDefault="003A40F5" w:rsidP="003A40F5">
      <w:pPr>
        <w:pStyle w:val="NormalWeb"/>
        <w:spacing w:before="0" w:beforeAutospacing="0" w:after="0" w:afterAutospacing="0"/>
        <w:ind w:left="720"/>
        <w:rPr>
          <w:rFonts w:asciiTheme="minorHAnsi" w:hAnsiTheme="minorHAnsi" w:cstheme="minorHAnsi"/>
          <w:color w:val="000000"/>
          <w:sz w:val="22"/>
          <w:szCs w:val="22"/>
        </w:rPr>
      </w:pPr>
      <w:r>
        <w:rPr>
          <w:rFonts w:asciiTheme="minorHAnsi" w:hAnsiTheme="minorHAnsi" w:cstheme="minorHAnsi"/>
          <w:noProof/>
          <w:color w:val="000000"/>
          <w:sz w:val="22"/>
          <w:szCs w:val="22"/>
        </w:rPr>
        <w:drawing>
          <wp:anchor distT="0" distB="0" distL="114300" distR="114300" simplePos="0" relativeHeight="251662336" behindDoc="1" locked="0" layoutInCell="1" allowOverlap="1" wp14:anchorId="64C7E119" wp14:editId="0CB5AA8E">
            <wp:simplePos x="0" y="0"/>
            <wp:positionH relativeFrom="margin">
              <wp:align>right</wp:align>
            </wp:positionH>
            <wp:positionV relativeFrom="paragraph">
              <wp:posOffset>105600</wp:posOffset>
            </wp:positionV>
            <wp:extent cx="4892633" cy="3669475"/>
            <wp:effectExtent l="190500" t="190500" r="194310" b="198120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G_20190118_113745.jp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2633" cy="36694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D626631" w14:textId="77777777" w:rsidR="003A40F5" w:rsidRPr="006748A1" w:rsidRDefault="003A40F5" w:rsidP="003A40F5">
      <w:pPr>
        <w:pStyle w:val="NormalWeb"/>
        <w:spacing w:before="0" w:beforeAutospacing="0" w:after="0" w:afterAutospacing="0"/>
        <w:ind w:left="720"/>
        <w:rPr>
          <w:rFonts w:asciiTheme="minorHAnsi" w:hAnsiTheme="minorHAnsi" w:cstheme="minorHAnsi"/>
          <w:i/>
          <w:color w:val="000000"/>
          <w:sz w:val="22"/>
          <w:szCs w:val="22"/>
        </w:rPr>
      </w:pPr>
    </w:p>
    <w:p w14:paraId="4D3FE859" w14:textId="43DE7C69" w:rsidR="006748A1" w:rsidRDefault="006748A1" w:rsidP="006748A1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5F6E98F3" w14:textId="30EE919F" w:rsidR="006748A1" w:rsidRDefault="006748A1" w:rsidP="006748A1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4B555774" w14:textId="502BDBF9" w:rsidR="006748A1" w:rsidRDefault="006748A1" w:rsidP="006748A1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</w:p>
    <w:p w14:paraId="3DA2C92E" w14:textId="290CCEDE" w:rsidR="006748A1" w:rsidRDefault="006748A1" w:rsidP="006748A1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</w:p>
    <w:p w14:paraId="6B68D65D" w14:textId="2FF4A513" w:rsidR="006748A1" w:rsidRDefault="006748A1" w:rsidP="006748A1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</w:p>
    <w:p w14:paraId="576D83F8" w14:textId="1F6CB888" w:rsidR="006748A1" w:rsidRDefault="006748A1" w:rsidP="006748A1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</w:p>
    <w:p w14:paraId="28F0016A" w14:textId="1A730857" w:rsidR="006748A1" w:rsidRDefault="006748A1" w:rsidP="006748A1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</w:p>
    <w:p w14:paraId="4A13BA5C" w14:textId="71E14392" w:rsidR="006748A1" w:rsidRDefault="006748A1" w:rsidP="006748A1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</w:p>
    <w:p w14:paraId="69EA244F" w14:textId="567FD6AB" w:rsidR="006748A1" w:rsidRDefault="006748A1" w:rsidP="006748A1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</w:p>
    <w:p w14:paraId="015B5483" w14:textId="27C5D8C5" w:rsidR="006748A1" w:rsidRDefault="006748A1" w:rsidP="006748A1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</w:p>
    <w:p w14:paraId="6C19B35D" w14:textId="3102EC29" w:rsidR="006748A1" w:rsidRDefault="006748A1" w:rsidP="006748A1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</w:p>
    <w:p w14:paraId="582ABC61" w14:textId="7A89CD1F" w:rsidR="006748A1" w:rsidRDefault="006748A1" w:rsidP="006748A1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</w:p>
    <w:p w14:paraId="138F1015" w14:textId="7268A5CE" w:rsidR="006748A1" w:rsidRDefault="006748A1" w:rsidP="006748A1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</w:p>
    <w:p w14:paraId="33ADC82C" w14:textId="2CE50F09" w:rsidR="006748A1" w:rsidRDefault="006748A1" w:rsidP="006748A1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</w:p>
    <w:p w14:paraId="6A7E97F2" w14:textId="15980A4A" w:rsidR="006748A1" w:rsidRDefault="006748A1" w:rsidP="006748A1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</w:p>
    <w:p w14:paraId="04CF7787" w14:textId="70B2C7E5" w:rsidR="006748A1" w:rsidRDefault="006748A1" w:rsidP="006748A1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</w:p>
    <w:p w14:paraId="15AB9128" w14:textId="71EC73D6" w:rsidR="003A40F5" w:rsidRDefault="003A40F5" w:rsidP="006748A1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</w:p>
    <w:p w14:paraId="1724BD73" w14:textId="77849D0C" w:rsidR="003A40F5" w:rsidRDefault="003A40F5" w:rsidP="006748A1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</w:p>
    <w:p w14:paraId="1F63C997" w14:textId="52396E29" w:rsidR="003A40F5" w:rsidRDefault="003A40F5" w:rsidP="006748A1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</w:p>
    <w:p w14:paraId="13502ED2" w14:textId="0620E79D" w:rsidR="006748A1" w:rsidRDefault="006748A1" w:rsidP="006748A1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</w:p>
    <w:p w14:paraId="376223CA" w14:textId="6D915074" w:rsidR="006748A1" w:rsidRPr="006748A1" w:rsidRDefault="006748A1" w:rsidP="006748A1">
      <w:pPr>
        <w:pStyle w:val="NormalWeb"/>
        <w:spacing w:before="0" w:beforeAutospacing="0" w:after="0" w:afterAutospacing="0"/>
        <w:jc w:val="center"/>
        <w:rPr>
          <w:rFonts w:asciiTheme="minorHAnsi" w:hAnsiTheme="minorHAnsi" w:cstheme="minorHAnsi"/>
          <w:i/>
          <w:sz w:val="20"/>
        </w:rPr>
      </w:pPr>
      <w:r>
        <w:rPr>
          <w:rFonts w:asciiTheme="minorHAnsi" w:hAnsiTheme="minorHAnsi" w:cstheme="minorHAnsi"/>
          <w:i/>
          <w:sz w:val="20"/>
        </w:rPr>
        <w:t>This picture represents the first of the two folds.</w:t>
      </w:r>
    </w:p>
    <w:p w14:paraId="6AFF343E" w14:textId="5B841A7E" w:rsidR="006748A1" w:rsidRDefault="006748A1" w:rsidP="006748A1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</w:p>
    <w:p w14:paraId="75F94A3B" w14:textId="60E0069F" w:rsidR="006748A1" w:rsidRDefault="003A40F5" w:rsidP="006748A1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noProof/>
          <w:color w:val="000000"/>
          <w:sz w:val="20"/>
          <w:szCs w:val="20"/>
        </w:rPr>
        <w:lastRenderedPageBreak/>
        <w:drawing>
          <wp:anchor distT="0" distB="0" distL="114300" distR="114300" simplePos="0" relativeHeight="251663360" behindDoc="1" locked="0" layoutInCell="1" allowOverlap="1" wp14:anchorId="49F1895D" wp14:editId="3F2C86C8">
            <wp:simplePos x="0" y="0"/>
            <wp:positionH relativeFrom="column">
              <wp:posOffset>1602683</wp:posOffset>
            </wp:positionH>
            <wp:positionV relativeFrom="paragraph">
              <wp:posOffset>189964</wp:posOffset>
            </wp:positionV>
            <wp:extent cx="5047013" cy="3785260"/>
            <wp:effectExtent l="190500" t="190500" r="191770" b="196215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G_20190118_113846.jp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7013" cy="378526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5C2ABB1" w14:textId="3640AA15" w:rsidR="006748A1" w:rsidRPr="00EC4CA5" w:rsidRDefault="006748A1" w:rsidP="006748A1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</w:p>
    <w:p w14:paraId="027110EB" w14:textId="55A63D2E" w:rsidR="00EC4CA5" w:rsidRDefault="003A40F5" w:rsidP="003A40F5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0"/>
          <w:szCs w:val="20"/>
        </w:rPr>
      </w:pPr>
      <w:r>
        <w:rPr>
          <w:rFonts w:asciiTheme="minorHAnsi" w:hAnsiTheme="minorHAnsi" w:cstheme="minorHAnsi"/>
          <w:color w:val="000000"/>
          <w:sz w:val="22"/>
          <w:szCs w:val="22"/>
        </w:rPr>
        <w:t>Step 5: Marking the holes</w:t>
      </w:r>
    </w:p>
    <w:p w14:paraId="2DA0B482" w14:textId="5A0DDCE4" w:rsidR="006748A1" w:rsidRDefault="006748A1" w:rsidP="006748A1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0"/>
          <w:szCs w:val="20"/>
        </w:rPr>
      </w:pPr>
    </w:p>
    <w:p w14:paraId="0566BF65" w14:textId="6B964FE3" w:rsidR="006748A1" w:rsidRDefault="006748A1" w:rsidP="006748A1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0"/>
          <w:szCs w:val="20"/>
        </w:rPr>
      </w:pPr>
    </w:p>
    <w:p w14:paraId="731ACAED" w14:textId="5E77BB51" w:rsidR="006748A1" w:rsidRDefault="006748A1" w:rsidP="006748A1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0"/>
          <w:szCs w:val="20"/>
        </w:rPr>
      </w:pPr>
    </w:p>
    <w:p w14:paraId="0ADCFC59" w14:textId="30F7DC63" w:rsidR="006748A1" w:rsidRDefault="006748A1" w:rsidP="006748A1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0"/>
          <w:szCs w:val="20"/>
        </w:rPr>
      </w:pPr>
    </w:p>
    <w:p w14:paraId="00712FCD" w14:textId="076589E5" w:rsidR="006748A1" w:rsidRDefault="006748A1" w:rsidP="006748A1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0"/>
          <w:szCs w:val="20"/>
        </w:rPr>
      </w:pPr>
    </w:p>
    <w:p w14:paraId="649DEB21" w14:textId="20D40DB7" w:rsidR="006748A1" w:rsidRDefault="006748A1" w:rsidP="006748A1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0"/>
          <w:szCs w:val="20"/>
        </w:rPr>
      </w:pPr>
    </w:p>
    <w:p w14:paraId="05848C11" w14:textId="23ADBDB4" w:rsidR="006748A1" w:rsidRDefault="006748A1" w:rsidP="006748A1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0"/>
          <w:szCs w:val="20"/>
        </w:rPr>
      </w:pPr>
    </w:p>
    <w:p w14:paraId="54FF43CA" w14:textId="05AA864D" w:rsidR="006748A1" w:rsidRDefault="006748A1" w:rsidP="006748A1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0"/>
          <w:szCs w:val="20"/>
        </w:rPr>
      </w:pPr>
    </w:p>
    <w:p w14:paraId="11CE5142" w14:textId="449CF71B" w:rsidR="006748A1" w:rsidRDefault="006748A1" w:rsidP="006748A1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0"/>
          <w:szCs w:val="20"/>
        </w:rPr>
      </w:pPr>
    </w:p>
    <w:p w14:paraId="54C0AD3C" w14:textId="7EC2C7B6" w:rsidR="003A40F5" w:rsidRDefault="003A40F5" w:rsidP="006748A1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0"/>
          <w:szCs w:val="20"/>
        </w:rPr>
      </w:pPr>
    </w:p>
    <w:p w14:paraId="1174870F" w14:textId="7762FBBD" w:rsidR="003A40F5" w:rsidRDefault="003A40F5" w:rsidP="006748A1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0"/>
          <w:szCs w:val="20"/>
        </w:rPr>
      </w:pPr>
    </w:p>
    <w:p w14:paraId="1C2944FB" w14:textId="76480A33" w:rsidR="003A40F5" w:rsidRDefault="003A40F5" w:rsidP="006748A1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0"/>
          <w:szCs w:val="20"/>
        </w:rPr>
      </w:pPr>
    </w:p>
    <w:p w14:paraId="44BC4F7F" w14:textId="0742967A" w:rsidR="003A40F5" w:rsidRDefault="003A40F5" w:rsidP="006748A1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0"/>
          <w:szCs w:val="20"/>
        </w:rPr>
      </w:pPr>
    </w:p>
    <w:p w14:paraId="209389E8" w14:textId="40BC6EC4" w:rsidR="003A40F5" w:rsidRDefault="003A40F5" w:rsidP="006748A1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0"/>
          <w:szCs w:val="20"/>
        </w:rPr>
      </w:pPr>
    </w:p>
    <w:p w14:paraId="42E1B88A" w14:textId="12C6E792" w:rsidR="003A40F5" w:rsidRDefault="003A40F5" w:rsidP="006748A1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0"/>
          <w:szCs w:val="20"/>
        </w:rPr>
      </w:pPr>
    </w:p>
    <w:p w14:paraId="5F50B294" w14:textId="0BEAA5D4" w:rsidR="003A40F5" w:rsidRDefault="003A40F5" w:rsidP="006748A1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0"/>
          <w:szCs w:val="20"/>
        </w:rPr>
      </w:pPr>
    </w:p>
    <w:p w14:paraId="62990E60" w14:textId="624FE184" w:rsidR="003A40F5" w:rsidRDefault="003A40F5" w:rsidP="006748A1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0"/>
          <w:szCs w:val="20"/>
        </w:rPr>
      </w:pPr>
    </w:p>
    <w:p w14:paraId="5B7F7C41" w14:textId="56674F91" w:rsidR="003A40F5" w:rsidRDefault="003A40F5" w:rsidP="006748A1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0"/>
          <w:szCs w:val="20"/>
        </w:rPr>
      </w:pPr>
    </w:p>
    <w:p w14:paraId="46FCA3D4" w14:textId="19EF9786" w:rsidR="003A40F5" w:rsidRDefault="003A40F5" w:rsidP="006748A1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0"/>
          <w:szCs w:val="20"/>
        </w:rPr>
      </w:pPr>
    </w:p>
    <w:p w14:paraId="789DF7D0" w14:textId="5ABF88AD" w:rsidR="003A40F5" w:rsidRDefault="003A40F5" w:rsidP="006748A1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0"/>
          <w:szCs w:val="20"/>
        </w:rPr>
      </w:pPr>
    </w:p>
    <w:p w14:paraId="231C946C" w14:textId="42ED02DA" w:rsidR="003A40F5" w:rsidRDefault="003A40F5" w:rsidP="006748A1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0"/>
          <w:szCs w:val="20"/>
        </w:rPr>
      </w:pPr>
    </w:p>
    <w:p w14:paraId="54E945A9" w14:textId="2F77A62A" w:rsidR="003A40F5" w:rsidRDefault="003A40F5" w:rsidP="006748A1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0"/>
          <w:szCs w:val="20"/>
        </w:rPr>
      </w:pPr>
    </w:p>
    <w:p w14:paraId="000AFD5D" w14:textId="249FCAFB" w:rsidR="003A40F5" w:rsidRDefault="003A40F5" w:rsidP="006748A1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0"/>
          <w:szCs w:val="20"/>
        </w:rPr>
      </w:pPr>
    </w:p>
    <w:p w14:paraId="4DBC3667" w14:textId="07379BA6" w:rsidR="003A40F5" w:rsidRDefault="003A40F5" w:rsidP="006748A1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0"/>
          <w:szCs w:val="20"/>
        </w:rPr>
      </w:pPr>
    </w:p>
    <w:p w14:paraId="41789D12" w14:textId="4F079D67" w:rsidR="003A40F5" w:rsidRDefault="003A40F5" w:rsidP="006748A1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0"/>
          <w:szCs w:val="20"/>
        </w:rPr>
      </w:pPr>
    </w:p>
    <w:p w14:paraId="573F03BA" w14:textId="182DB714" w:rsidR="003A40F5" w:rsidRDefault="003A40F5" w:rsidP="006748A1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0"/>
          <w:szCs w:val="20"/>
        </w:rPr>
      </w:pPr>
    </w:p>
    <w:p w14:paraId="46A2BD3F" w14:textId="722E6151" w:rsidR="00EC4CA5" w:rsidRDefault="003A40F5" w:rsidP="003A40F5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0"/>
        </w:rPr>
      </w:pPr>
      <w:r>
        <w:rPr>
          <w:rFonts w:asciiTheme="minorHAnsi" w:hAnsiTheme="minorHAnsi" w:cstheme="minorHAnsi"/>
          <w:color w:val="000000"/>
          <w:sz w:val="22"/>
          <w:szCs w:val="20"/>
        </w:rPr>
        <w:t>Step 6: Punch holes</w:t>
      </w:r>
    </w:p>
    <w:p w14:paraId="785845A7" w14:textId="7642BD90" w:rsidR="003A40F5" w:rsidRDefault="003A40F5" w:rsidP="003A40F5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0"/>
        </w:rPr>
      </w:pPr>
      <w:r>
        <w:rPr>
          <w:rFonts w:asciiTheme="minorHAnsi" w:hAnsiTheme="minorHAnsi" w:cstheme="minorHAnsi"/>
          <w:noProof/>
          <w:color w:val="000000"/>
          <w:sz w:val="22"/>
          <w:szCs w:val="20"/>
        </w:rPr>
        <w:drawing>
          <wp:anchor distT="0" distB="0" distL="114300" distR="114300" simplePos="0" relativeHeight="251671552" behindDoc="1" locked="0" layoutInCell="1" allowOverlap="1" wp14:anchorId="41C6F674" wp14:editId="60DDD787">
            <wp:simplePos x="0" y="0"/>
            <wp:positionH relativeFrom="margin">
              <wp:posOffset>709056</wp:posOffset>
            </wp:positionH>
            <wp:positionV relativeFrom="paragraph">
              <wp:posOffset>50536</wp:posOffset>
            </wp:positionV>
            <wp:extent cx="5254831" cy="3941123"/>
            <wp:effectExtent l="190500" t="190500" r="193675" b="193040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G_20190122_161258 (1).jp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4831" cy="394112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4A86D13" w14:textId="74478192" w:rsidR="003A40F5" w:rsidRDefault="003A40F5" w:rsidP="003A40F5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0"/>
        </w:rPr>
      </w:pPr>
    </w:p>
    <w:p w14:paraId="11CFB0F5" w14:textId="0FCEDD9E" w:rsidR="003A40F5" w:rsidRDefault="003A40F5" w:rsidP="003A40F5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0"/>
        </w:rPr>
      </w:pPr>
    </w:p>
    <w:p w14:paraId="73D58695" w14:textId="050C5A8B" w:rsidR="003A40F5" w:rsidRDefault="003A40F5" w:rsidP="003A40F5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0"/>
        </w:rPr>
      </w:pPr>
    </w:p>
    <w:p w14:paraId="47349A74" w14:textId="77777777" w:rsidR="003A40F5" w:rsidRPr="003A40F5" w:rsidRDefault="003A40F5" w:rsidP="003A40F5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0"/>
        </w:rPr>
      </w:pPr>
    </w:p>
    <w:p w14:paraId="6D8B8C58" w14:textId="77F0D45E" w:rsidR="006748A1" w:rsidRDefault="006748A1" w:rsidP="006748A1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028BCE2E" w14:textId="0BBF92B6" w:rsidR="006748A1" w:rsidRDefault="006748A1" w:rsidP="006748A1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435AB094" w14:textId="4C8E821E" w:rsidR="006748A1" w:rsidRDefault="006748A1" w:rsidP="006748A1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4D290837" w14:textId="268D96E6" w:rsidR="006748A1" w:rsidRDefault="006748A1" w:rsidP="006748A1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6ECBA584" w14:textId="75C108D1" w:rsidR="006748A1" w:rsidRDefault="006748A1" w:rsidP="006748A1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097C2620" w14:textId="32CA1E40" w:rsidR="006748A1" w:rsidRDefault="006748A1" w:rsidP="006748A1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7F771CF9" w14:textId="38446832" w:rsidR="006748A1" w:rsidRDefault="006748A1" w:rsidP="006748A1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5D082AEF" w14:textId="1D63ED31" w:rsidR="006748A1" w:rsidRDefault="006748A1" w:rsidP="006748A1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1D8F2687" w14:textId="5F08CBE2" w:rsidR="006748A1" w:rsidRDefault="006748A1" w:rsidP="006748A1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1939DC58" w14:textId="50656A40" w:rsidR="006748A1" w:rsidRDefault="006748A1" w:rsidP="006748A1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7502BABB" w14:textId="04C285EF" w:rsidR="006748A1" w:rsidRDefault="006748A1" w:rsidP="006748A1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3598C7D0" w14:textId="413653EC" w:rsidR="006748A1" w:rsidRDefault="006748A1" w:rsidP="006748A1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5C3E6B03" w14:textId="11EB9D95" w:rsidR="006748A1" w:rsidRDefault="006748A1" w:rsidP="006748A1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3EF4FF24" w14:textId="0A9A56D7" w:rsidR="006748A1" w:rsidRDefault="006748A1" w:rsidP="006748A1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40EBD8B2" w14:textId="1A315BAB" w:rsidR="006748A1" w:rsidRPr="00EC4CA5" w:rsidRDefault="006748A1" w:rsidP="006748A1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</w:p>
    <w:p w14:paraId="0C634148" w14:textId="2B58A7B8" w:rsidR="00C9768D" w:rsidRDefault="003A40F5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  <w:r>
        <w:rPr>
          <w:rFonts w:asciiTheme="minorHAnsi" w:hAnsiTheme="minorHAnsi" w:cstheme="minorHAnsi"/>
          <w:color w:val="000000"/>
          <w:sz w:val="22"/>
          <w:szCs w:val="22"/>
        </w:rPr>
        <w:lastRenderedPageBreak/>
        <w:t>Steps 7-8: Mark window area</w:t>
      </w:r>
    </w:p>
    <w:p w14:paraId="0C47F311" w14:textId="3E45B759" w:rsidR="003A40F5" w:rsidRDefault="003A40F5" w:rsidP="003A40F5">
      <w:pPr>
        <w:pStyle w:val="NormalWeb"/>
        <w:numPr>
          <w:ilvl w:val="0"/>
          <w:numId w:val="11"/>
        </w:numPr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  <w:r>
        <w:rPr>
          <w:rFonts w:asciiTheme="minorHAnsi" w:hAnsiTheme="minorHAnsi" w:cstheme="minorHAnsi"/>
          <w:color w:val="000000"/>
          <w:sz w:val="22"/>
          <w:szCs w:val="22"/>
        </w:rPr>
        <w:t>1.5-2 cm from furthest hole</w:t>
      </w:r>
    </w:p>
    <w:p w14:paraId="13979944" w14:textId="3A7ECAA0" w:rsidR="003A40F5" w:rsidRDefault="003A40F5" w:rsidP="003A40F5">
      <w:pPr>
        <w:pStyle w:val="NormalWeb"/>
        <w:numPr>
          <w:ilvl w:val="0"/>
          <w:numId w:val="11"/>
        </w:numPr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  <w:r>
        <w:rPr>
          <w:rFonts w:asciiTheme="minorHAnsi" w:hAnsiTheme="minorHAnsi" w:cstheme="minorHAnsi"/>
          <w:color w:val="000000"/>
          <w:sz w:val="22"/>
          <w:szCs w:val="22"/>
        </w:rPr>
        <w:t>15 cm from furthest hole</w:t>
      </w:r>
    </w:p>
    <w:p w14:paraId="65BDD00E" w14:textId="222E032A" w:rsidR="00C9768D" w:rsidRDefault="003A40F5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  <w:r>
        <w:rPr>
          <w:rFonts w:asciiTheme="minorHAnsi" w:hAnsiTheme="minorHAnsi" w:cstheme="minorHAnsi"/>
          <w:noProof/>
          <w:color w:val="000000"/>
          <w:sz w:val="22"/>
          <w:szCs w:val="22"/>
        </w:rPr>
        <w:drawing>
          <wp:anchor distT="0" distB="0" distL="114300" distR="114300" simplePos="0" relativeHeight="251665408" behindDoc="1" locked="0" layoutInCell="1" allowOverlap="1" wp14:anchorId="67596A42" wp14:editId="58479F87">
            <wp:simplePos x="0" y="0"/>
            <wp:positionH relativeFrom="margin">
              <wp:posOffset>665017</wp:posOffset>
            </wp:positionH>
            <wp:positionV relativeFrom="paragraph">
              <wp:posOffset>58230</wp:posOffset>
            </wp:positionV>
            <wp:extent cx="5545777" cy="3507702"/>
            <wp:effectExtent l="190500" t="190500" r="188595" b="188595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G_20190118_114331.jp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1667" cy="351142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D7B8040" w14:textId="24ECB1B5" w:rsidR="00C9768D" w:rsidRDefault="00C9768D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3A98AE01" w14:textId="01D70BE9" w:rsidR="00C9768D" w:rsidRDefault="00C9768D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</w:p>
    <w:p w14:paraId="78270E8B" w14:textId="0D65ED40" w:rsidR="003A40F5" w:rsidRDefault="003A40F5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</w:p>
    <w:p w14:paraId="1A4B6261" w14:textId="5909EA92" w:rsidR="003A40F5" w:rsidRDefault="003A40F5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</w:p>
    <w:p w14:paraId="6C78B9E1" w14:textId="6E7FDA95" w:rsidR="003A40F5" w:rsidRDefault="003A40F5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</w:p>
    <w:p w14:paraId="39F16B0F" w14:textId="7DA4EBB2" w:rsidR="003A40F5" w:rsidRDefault="003A40F5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</w:p>
    <w:p w14:paraId="3AF31648" w14:textId="1AAAA37F" w:rsidR="003A40F5" w:rsidRDefault="003A40F5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</w:p>
    <w:p w14:paraId="1F4F02B9" w14:textId="352846E7" w:rsidR="003A40F5" w:rsidRDefault="003A40F5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</w:p>
    <w:p w14:paraId="6534E1A2" w14:textId="38C0FC43" w:rsidR="003A40F5" w:rsidRDefault="003A40F5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</w:p>
    <w:p w14:paraId="5E9A6C35" w14:textId="65360D3C" w:rsidR="003A40F5" w:rsidRDefault="003A40F5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</w:p>
    <w:p w14:paraId="65A6AAC9" w14:textId="45F2C1C0" w:rsidR="003A40F5" w:rsidRDefault="003A40F5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</w:p>
    <w:p w14:paraId="0CFFCFB3" w14:textId="4CCFBD8C" w:rsidR="003A40F5" w:rsidRDefault="003A40F5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</w:p>
    <w:p w14:paraId="58A7948D" w14:textId="22E766BD" w:rsidR="003A40F5" w:rsidRDefault="003A40F5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</w:p>
    <w:p w14:paraId="225D2F56" w14:textId="6BEDC570" w:rsidR="003A40F5" w:rsidRDefault="003A40F5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</w:p>
    <w:p w14:paraId="1BBC59AB" w14:textId="23C8B1E4" w:rsidR="003A40F5" w:rsidRDefault="003A40F5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</w:p>
    <w:p w14:paraId="655D3737" w14:textId="441C2C72" w:rsidR="003A40F5" w:rsidRDefault="003A40F5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</w:p>
    <w:p w14:paraId="07E1E7BC" w14:textId="0083D45E" w:rsidR="003A40F5" w:rsidRDefault="003A40F5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</w:p>
    <w:p w14:paraId="5C76CF0C" w14:textId="54F1E257" w:rsidR="003A40F5" w:rsidRDefault="003A40F5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</w:p>
    <w:p w14:paraId="5E8506E2" w14:textId="3065FFCB" w:rsidR="003A40F5" w:rsidRDefault="003A40F5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</w:p>
    <w:p w14:paraId="5412D39B" w14:textId="77777777" w:rsidR="003A40F5" w:rsidRPr="00EC4CA5" w:rsidRDefault="003A40F5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</w:p>
    <w:p w14:paraId="2F22DDB1" w14:textId="146A13DC" w:rsidR="00C9768D" w:rsidRDefault="003A40F5" w:rsidP="003A40F5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2"/>
        </w:rPr>
      </w:pPr>
      <w:r>
        <w:rPr>
          <w:rFonts w:asciiTheme="minorHAnsi" w:hAnsiTheme="minorHAnsi" w:cstheme="minorHAnsi"/>
          <w:color w:val="000000"/>
          <w:sz w:val="22"/>
          <w:szCs w:val="22"/>
        </w:rPr>
        <w:t>Step 9: Cut window</w:t>
      </w:r>
    </w:p>
    <w:p w14:paraId="73BB3527" w14:textId="4488923F" w:rsidR="00C9768D" w:rsidRDefault="003A40F5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  <w:r>
        <w:rPr>
          <w:rFonts w:asciiTheme="minorHAnsi" w:hAnsiTheme="minorHAnsi" w:cstheme="minorHAnsi"/>
          <w:noProof/>
          <w:color w:val="000000"/>
          <w:sz w:val="22"/>
          <w:szCs w:val="22"/>
        </w:rPr>
        <w:drawing>
          <wp:anchor distT="0" distB="0" distL="114300" distR="114300" simplePos="0" relativeHeight="251666432" behindDoc="1" locked="0" layoutInCell="1" allowOverlap="1" wp14:anchorId="301330DE" wp14:editId="1DF83AC7">
            <wp:simplePos x="0" y="0"/>
            <wp:positionH relativeFrom="margin">
              <wp:posOffset>1092175</wp:posOffset>
            </wp:positionH>
            <wp:positionV relativeFrom="paragraph">
              <wp:posOffset>96899</wp:posOffset>
            </wp:positionV>
            <wp:extent cx="4999511" cy="3813196"/>
            <wp:effectExtent l="190500" t="190500" r="182245" b="187325"/>
            <wp:wrapNone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G_20190118_114523 (1).jp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9511" cy="381319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94FA3A5" w14:textId="35B773D9" w:rsidR="00C9768D" w:rsidRDefault="00C9768D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133C2F6F" w14:textId="0BEE794E" w:rsidR="00C9768D" w:rsidRDefault="00C9768D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6CA6ECA3" w14:textId="5AD1231F" w:rsidR="00C9768D" w:rsidRDefault="00C9768D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243D4A7C" w14:textId="4EBFE91D" w:rsidR="00C9768D" w:rsidRDefault="00C9768D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335EED08" w14:textId="5BB80A2C" w:rsidR="003A40F5" w:rsidRDefault="003A40F5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3E6B11A7" w14:textId="2C90FB13" w:rsidR="003A40F5" w:rsidRDefault="003A40F5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50FCE5B6" w14:textId="110560D8" w:rsidR="003A40F5" w:rsidRDefault="003A40F5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1660FD43" w14:textId="21E0AF0F" w:rsidR="003A40F5" w:rsidRDefault="003A40F5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43A8A35F" w14:textId="379053F2" w:rsidR="003A40F5" w:rsidRDefault="003A40F5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36F13BFD" w14:textId="5F9720EA" w:rsidR="003A40F5" w:rsidRDefault="003A40F5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43D6A034" w14:textId="77777777" w:rsidR="003A40F5" w:rsidRDefault="003A40F5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050BBB8D" w14:textId="141051A1" w:rsidR="00C9768D" w:rsidRDefault="00C9768D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2236C44B" w14:textId="74F7FD79" w:rsidR="00C9768D" w:rsidRDefault="00C9768D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0B509ACD" w14:textId="7E340CB4" w:rsidR="00C9768D" w:rsidRDefault="00C9768D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1C70947B" w14:textId="7296666A" w:rsidR="00C9768D" w:rsidRDefault="00C9768D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0EE3F2A9" w14:textId="77777777" w:rsidR="003A40F5" w:rsidRDefault="003A40F5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7674B241" w14:textId="5FDCE455" w:rsidR="00C9768D" w:rsidRDefault="00C9768D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4AAEA16D" w14:textId="3E512F00" w:rsidR="00C9768D" w:rsidRDefault="00C9768D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7A548337" w14:textId="03883345" w:rsidR="00C9768D" w:rsidRDefault="00C9768D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4766077A" w14:textId="0AF030A8" w:rsidR="00FF5CF9" w:rsidRDefault="00FF5CF9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30E861BB" w14:textId="4254DDDE" w:rsidR="00FF5CF9" w:rsidRPr="00C9768D" w:rsidRDefault="003A40F5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  <w:r>
        <w:rPr>
          <w:rFonts w:asciiTheme="minorHAnsi" w:hAnsiTheme="minorHAnsi" w:cstheme="minorHAnsi"/>
          <w:noProof/>
          <w:color w:val="000000"/>
          <w:sz w:val="22"/>
          <w:szCs w:val="22"/>
        </w:rPr>
        <w:lastRenderedPageBreak/>
        <w:drawing>
          <wp:anchor distT="0" distB="0" distL="114300" distR="114300" simplePos="0" relativeHeight="251668480" behindDoc="1" locked="0" layoutInCell="1" allowOverlap="1" wp14:anchorId="2D0A24D8" wp14:editId="1ADCCAB9">
            <wp:simplePos x="0" y="0"/>
            <wp:positionH relativeFrom="margin">
              <wp:posOffset>1982759</wp:posOffset>
            </wp:positionH>
            <wp:positionV relativeFrom="paragraph">
              <wp:posOffset>19050</wp:posOffset>
            </wp:positionV>
            <wp:extent cx="4323255" cy="3241964"/>
            <wp:effectExtent l="190500" t="190500" r="191770" b="187325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G_20190122_120917.jp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3255" cy="324196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6B52EF8" w14:textId="3627BF4A" w:rsidR="00C9768D" w:rsidRDefault="00D009BE" w:rsidP="003A40F5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  <w:r>
        <w:rPr>
          <w:rFonts w:asciiTheme="minorHAnsi" w:hAnsiTheme="minorHAnsi" w:cstheme="minorHAnsi"/>
          <w:color w:val="000000"/>
          <w:sz w:val="22"/>
          <w:szCs w:val="22"/>
        </w:rPr>
        <w:t>Step 10: Roll up band and label</w:t>
      </w:r>
    </w:p>
    <w:p w14:paraId="2DE24BB5" w14:textId="56A5FEC7" w:rsidR="00D009BE" w:rsidRDefault="00D009BE" w:rsidP="00D009BE">
      <w:pPr>
        <w:pStyle w:val="NormalWeb"/>
        <w:numPr>
          <w:ilvl w:val="0"/>
          <w:numId w:val="11"/>
        </w:numPr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  <w:r>
        <w:rPr>
          <w:rFonts w:asciiTheme="minorHAnsi" w:hAnsiTheme="minorHAnsi" w:cstheme="minorHAnsi"/>
          <w:color w:val="000000"/>
          <w:sz w:val="22"/>
          <w:szCs w:val="22"/>
        </w:rPr>
        <w:t>BOTH the tag number</w:t>
      </w:r>
    </w:p>
    <w:p w14:paraId="392C0504" w14:textId="2C801D32" w:rsidR="00D009BE" w:rsidRDefault="00D009BE" w:rsidP="00D009BE">
      <w:pPr>
        <w:pStyle w:val="NormalWeb"/>
        <w:numPr>
          <w:ilvl w:val="0"/>
          <w:numId w:val="11"/>
        </w:numPr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  <w:r>
        <w:rPr>
          <w:rFonts w:asciiTheme="minorHAnsi" w:hAnsiTheme="minorHAnsi" w:cstheme="minorHAnsi"/>
          <w:color w:val="000000"/>
          <w:sz w:val="22"/>
          <w:szCs w:val="22"/>
        </w:rPr>
        <w:t>AND the measurement</w:t>
      </w:r>
    </w:p>
    <w:p w14:paraId="76E091DF" w14:textId="7806E77D" w:rsidR="00C9768D" w:rsidRDefault="00C9768D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3088D86A" w14:textId="1444C3D4" w:rsidR="00C9768D" w:rsidRDefault="00C9768D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00E0C897" w14:textId="5B55E296" w:rsidR="00C9768D" w:rsidRDefault="00C9768D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0FFC8C88" w14:textId="08937F03" w:rsidR="00C9768D" w:rsidRDefault="00C9768D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5512D14A" w14:textId="45FAF987" w:rsidR="00C9768D" w:rsidRDefault="00C9768D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1F4E96BA" w14:textId="3CB18A1C" w:rsidR="00C9768D" w:rsidRDefault="00C9768D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041533C2" w14:textId="3C6F3F9E" w:rsidR="00C9768D" w:rsidRDefault="00C9768D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12E85556" w14:textId="761E7BE9" w:rsidR="00C9768D" w:rsidRDefault="00C9768D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0A849847" w14:textId="77777777" w:rsidR="00C9768D" w:rsidRPr="00EC4CA5" w:rsidRDefault="00C9768D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</w:p>
    <w:p w14:paraId="76881119" w14:textId="6C7D6899" w:rsidR="00EC4CA5" w:rsidRDefault="00EC4CA5" w:rsidP="00EC4CA5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  <w:r w:rsidRPr="00EC4CA5">
        <w:rPr>
          <w:rFonts w:asciiTheme="minorHAnsi" w:hAnsiTheme="minorHAnsi" w:cstheme="minorHAnsi"/>
          <w:color w:val="000000"/>
          <w:sz w:val="22"/>
          <w:szCs w:val="22"/>
        </w:rPr>
        <w:t xml:space="preserve"> </w:t>
      </w:r>
    </w:p>
    <w:p w14:paraId="22229BDC" w14:textId="7957D153" w:rsidR="00C9768D" w:rsidRDefault="00C9768D" w:rsidP="00EC4CA5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390645D4" w14:textId="40B1A66A" w:rsidR="00C9768D" w:rsidRDefault="00C9768D" w:rsidP="00EC4CA5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17242A4D" w14:textId="77777777" w:rsidR="00FF5CF9" w:rsidRDefault="00FF5CF9" w:rsidP="00EC4CA5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2D4B3678" w14:textId="77777777" w:rsidR="003A40F5" w:rsidRDefault="003A40F5" w:rsidP="00FF5CF9">
      <w:pPr>
        <w:pStyle w:val="NormalWeb"/>
        <w:spacing w:before="0" w:beforeAutospacing="0" w:after="0" w:afterAutospacing="0"/>
        <w:ind w:left="720"/>
        <w:rPr>
          <w:rFonts w:asciiTheme="minorHAnsi" w:hAnsiTheme="minorHAnsi" w:cstheme="minorHAnsi"/>
          <w:color w:val="000000"/>
          <w:sz w:val="22"/>
          <w:szCs w:val="22"/>
        </w:rPr>
      </w:pPr>
    </w:p>
    <w:p w14:paraId="66FA5C1A" w14:textId="77777777" w:rsidR="003A40F5" w:rsidRDefault="003A40F5" w:rsidP="00FF5CF9">
      <w:pPr>
        <w:pStyle w:val="NormalWeb"/>
        <w:spacing w:before="0" w:beforeAutospacing="0" w:after="0" w:afterAutospacing="0"/>
        <w:ind w:left="720"/>
        <w:rPr>
          <w:rFonts w:asciiTheme="minorHAnsi" w:hAnsiTheme="minorHAnsi" w:cstheme="minorHAnsi"/>
          <w:color w:val="000000"/>
          <w:sz w:val="22"/>
          <w:szCs w:val="22"/>
        </w:rPr>
      </w:pPr>
    </w:p>
    <w:p w14:paraId="43D400DC" w14:textId="77777777" w:rsidR="003A40F5" w:rsidRDefault="003A40F5" w:rsidP="00FF5CF9">
      <w:pPr>
        <w:pStyle w:val="NormalWeb"/>
        <w:spacing w:before="0" w:beforeAutospacing="0" w:after="0" w:afterAutospacing="0"/>
        <w:ind w:left="720"/>
        <w:rPr>
          <w:rFonts w:asciiTheme="minorHAnsi" w:hAnsiTheme="minorHAnsi" w:cstheme="minorHAnsi"/>
          <w:color w:val="000000"/>
          <w:sz w:val="22"/>
          <w:szCs w:val="22"/>
        </w:rPr>
      </w:pPr>
    </w:p>
    <w:p w14:paraId="0E0C6EB9" w14:textId="77777777" w:rsidR="003A40F5" w:rsidRDefault="003A40F5" w:rsidP="00FF5CF9">
      <w:pPr>
        <w:pStyle w:val="NormalWeb"/>
        <w:spacing w:before="0" w:beforeAutospacing="0" w:after="0" w:afterAutospacing="0"/>
        <w:ind w:left="720"/>
        <w:rPr>
          <w:rFonts w:asciiTheme="minorHAnsi" w:hAnsiTheme="minorHAnsi" w:cstheme="minorHAnsi"/>
          <w:color w:val="000000"/>
          <w:sz w:val="22"/>
          <w:szCs w:val="22"/>
        </w:rPr>
      </w:pPr>
    </w:p>
    <w:p w14:paraId="3E04FA33" w14:textId="09D8C446" w:rsidR="003A40F5" w:rsidRDefault="003A40F5" w:rsidP="00FF5CF9">
      <w:pPr>
        <w:pStyle w:val="NormalWeb"/>
        <w:spacing w:before="0" w:beforeAutospacing="0" w:after="0" w:afterAutospacing="0"/>
        <w:ind w:left="720"/>
        <w:rPr>
          <w:rFonts w:asciiTheme="minorHAnsi" w:hAnsiTheme="minorHAnsi" w:cstheme="minorHAnsi"/>
          <w:color w:val="000000"/>
          <w:sz w:val="22"/>
          <w:szCs w:val="22"/>
        </w:rPr>
      </w:pPr>
    </w:p>
    <w:p w14:paraId="57315C5A" w14:textId="017D7A4E" w:rsidR="00FF5CF9" w:rsidRDefault="00FF5CF9" w:rsidP="00FF5CF9">
      <w:pPr>
        <w:pStyle w:val="NormalWeb"/>
        <w:spacing w:before="0" w:beforeAutospacing="0" w:after="0" w:afterAutospacing="0"/>
        <w:ind w:left="720"/>
        <w:rPr>
          <w:rFonts w:asciiTheme="minorHAnsi" w:hAnsiTheme="minorHAnsi" w:cstheme="minorHAnsi"/>
          <w:color w:val="000000"/>
          <w:sz w:val="22"/>
          <w:szCs w:val="22"/>
        </w:rPr>
      </w:pPr>
    </w:p>
    <w:p w14:paraId="68154893" w14:textId="66896AE9" w:rsidR="00FF5CF9" w:rsidRDefault="00FF5CF9" w:rsidP="00FF5CF9">
      <w:pPr>
        <w:pStyle w:val="NormalWeb"/>
        <w:spacing w:before="0" w:beforeAutospacing="0" w:after="0" w:afterAutospacing="0"/>
        <w:ind w:left="720"/>
        <w:rPr>
          <w:rFonts w:asciiTheme="minorHAnsi" w:hAnsiTheme="minorHAnsi" w:cstheme="minorHAnsi"/>
          <w:color w:val="000000"/>
          <w:sz w:val="22"/>
          <w:szCs w:val="22"/>
        </w:rPr>
      </w:pPr>
    </w:p>
    <w:p w14:paraId="22BBED47" w14:textId="1BF17E09" w:rsidR="00FF5CF9" w:rsidRDefault="00FF5CF9" w:rsidP="00D009BE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4140EA62" w14:textId="40D74F40" w:rsidR="00FF5CF9" w:rsidRDefault="003A40F5" w:rsidP="00D009BE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  <w:r>
        <w:rPr>
          <w:rFonts w:asciiTheme="minorHAnsi" w:hAnsiTheme="minorHAnsi" w:cstheme="minorHAnsi"/>
          <w:noProof/>
          <w:color w:val="000000"/>
          <w:sz w:val="22"/>
          <w:szCs w:val="22"/>
        </w:rPr>
        <w:drawing>
          <wp:anchor distT="0" distB="0" distL="114300" distR="114300" simplePos="0" relativeHeight="251670528" behindDoc="1" locked="0" layoutInCell="1" allowOverlap="1" wp14:anchorId="521F91C7" wp14:editId="446A500C">
            <wp:simplePos x="0" y="0"/>
            <wp:positionH relativeFrom="margin">
              <wp:posOffset>2030095</wp:posOffset>
            </wp:positionH>
            <wp:positionV relativeFrom="paragraph">
              <wp:posOffset>98087</wp:posOffset>
            </wp:positionV>
            <wp:extent cx="4476997" cy="3357748"/>
            <wp:effectExtent l="190500" t="190500" r="190500" b="186055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G_20190118_114655 (1).jp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6997" cy="335774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1779A0C" w14:textId="41EA1858" w:rsidR="00FF5CF9" w:rsidRDefault="003A40F5" w:rsidP="003A40F5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  <w:r>
        <w:rPr>
          <w:rFonts w:asciiTheme="minorHAnsi" w:hAnsiTheme="minorHAnsi" w:cstheme="minorHAnsi"/>
          <w:color w:val="000000"/>
          <w:sz w:val="22"/>
          <w:szCs w:val="22"/>
        </w:rPr>
        <w:t>…or, use right away</w:t>
      </w:r>
      <w:r w:rsidR="00D009BE">
        <w:rPr>
          <w:rFonts w:asciiTheme="minorHAnsi" w:hAnsiTheme="minorHAnsi" w:cstheme="minorHAnsi"/>
          <w:color w:val="000000"/>
          <w:sz w:val="22"/>
          <w:szCs w:val="22"/>
        </w:rPr>
        <w:t>.</w:t>
      </w:r>
    </w:p>
    <w:p w14:paraId="4CB4B78B" w14:textId="306BE7A8" w:rsidR="00D009BE" w:rsidRDefault="00D009BE" w:rsidP="00D009BE">
      <w:pPr>
        <w:pStyle w:val="NormalWeb"/>
        <w:numPr>
          <w:ilvl w:val="0"/>
          <w:numId w:val="11"/>
        </w:numPr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  <w:r>
        <w:rPr>
          <w:rFonts w:asciiTheme="minorHAnsi" w:hAnsiTheme="minorHAnsi" w:cstheme="minorHAnsi"/>
          <w:color w:val="000000"/>
          <w:sz w:val="22"/>
          <w:szCs w:val="22"/>
        </w:rPr>
        <w:t>Label as above</w:t>
      </w:r>
    </w:p>
    <w:p w14:paraId="03001DDE" w14:textId="688BF2CF" w:rsidR="003A40F5" w:rsidRDefault="003A40F5" w:rsidP="003A40F5">
      <w:pPr>
        <w:pStyle w:val="NormalWeb"/>
        <w:numPr>
          <w:ilvl w:val="0"/>
          <w:numId w:val="11"/>
        </w:numPr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  <w:r>
        <w:rPr>
          <w:rFonts w:asciiTheme="minorHAnsi" w:hAnsiTheme="minorHAnsi" w:cstheme="minorHAnsi"/>
          <w:color w:val="000000"/>
          <w:sz w:val="22"/>
          <w:szCs w:val="22"/>
        </w:rPr>
        <w:t>See further steps below</w:t>
      </w:r>
    </w:p>
    <w:p w14:paraId="7A4A0686" w14:textId="3676B4A1" w:rsidR="00C9768D" w:rsidRDefault="00C9768D" w:rsidP="00EC4CA5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00FA4968" w14:textId="22E84AB8" w:rsidR="00C9768D" w:rsidRDefault="00C9768D" w:rsidP="00EC4CA5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5ED5192D" w14:textId="16426D8C" w:rsidR="00FF5CF9" w:rsidRDefault="00FF5CF9" w:rsidP="00EC4CA5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</w:p>
    <w:p w14:paraId="1DF9079A" w14:textId="5AE46E7D" w:rsidR="00B118A3" w:rsidRDefault="00B118A3" w:rsidP="00EC4CA5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</w:p>
    <w:p w14:paraId="086F9824" w14:textId="3C2C51AE" w:rsidR="003A40F5" w:rsidRDefault="003A40F5" w:rsidP="00EC4CA5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</w:p>
    <w:p w14:paraId="0B464752" w14:textId="222AD6BA" w:rsidR="003A40F5" w:rsidRDefault="003A40F5" w:rsidP="00EC4CA5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</w:p>
    <w:p w14:paraId="607C716A" w14:textId="2117D32A" w:rsidR="003A40F5" w:rsidRDefault="003A40F5" w:rsidP="00EC4CA5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</w:p>
    <w:p w14:paraId="2A0CBC10" w14:textId="4597886E" w:rsidR="003A40F5" w:rsidRDefault="003A40F5" w:rsidP="00EC4CA5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</w:p>
    <w:p w14:paraId="7810F524" w14:textId="36A2EB6D" w:rsidR="003A40F5" w:rsidRDefault="003A40F5" w:rsidP="00EC4CA5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  <w:bookmarkStart w:id="4" w:name="_GoBack"/>
      <w:bookmarkEnd w:id="4"/>
    </w:p>
    <w:p w14:paraId="3E8BA5A2" w14:textId="0E5E14EA" w:rsidR="003A40F5" w:rsidRDefault="003A40F5" w:rsidP="00EC4CA5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</w:p>
    <w:p w14:paraId="4A551F69" w14:textId="3EA2E725" w:rsidR="003A40F5" w:rsidRDefault="003A40F5" w:rsidP="00EC4CA5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</w:p>
    <w:p w14:paraId="0A8A54C8" w14:textId="77E32411" w:rsidR="003A40F5" w:rsidRDefault="003A40F5" w:rsidP="00EC4CA5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</w:p>
    <w:p w14:paraId="5FEB8ED8" w14:textId="6AD3D93F" w:rsidR="003A40F5" w:rsidRDefault="003A40F5" w:rsidP="00EC4CA5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</w:p>
    <w:p w14:paraId="5C422B7D" w14:textId="718B3FEF" w:rsidR="003A40F5" w:rsidRDefault="003A40F5" w:rsidP="00EC4CA5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</w:p>
    <w:p w14:paraId="0620B8C0" w14:textId="305C5A38" w:rsidR="003A40F5" w:rsidRDefault="003A40F5" w:rsidP="00EC4CA5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</w:p>
    <w:p w14:paraId="61FDE039" w14:textId="638FC84A" w:rsidR="003A40F5" w:rsidRDefault="003A40F5" w:rsidP="00EC4CA5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</w:p>
    <w:p w14:paraId="255F10E5" w14:textId="7E0E8FE3" w:rsidR="00BF5F47" w:rsidRDefault="00BF5F47" w:rsidP="00BF5F47">
      <w:pPr>
        <w:rPr>
          <w:rFonts w:eastAsia="Times New Roman" w:cstheme="minorHAnsi"/>
          <w:sz w:val="24"/>
          <w:szCs w:val="24"/>
          <w:lang w:val="en-US"/>
        </w:rPr>
      </w:pPr>
    </w:p>
    <w:p w14:paraId="0FB2E803" w14:textId="0266E720" w:rsidR="003A40F5" w:rsidRPr="003A40F5" w:rsidRDefault="003A40F5" w:rsidP="00BF5F47">
      <w:pPr>
        <w:rPr>
          <w:b/>
          <w:u w:val="single"/>
          <w:lang w:val="en-US"/>
        </w:rPr>
      </w:pPr>
      <w:r>
        <w:rPr>
          <w:rFonts w:eastAsia="Times New Roman" w:cstheme="minorHAnsi"/>
          <w:b/>
          <w:sz w:val="24"/>
          <w:szCs w:val="24"/>
          <w:u w:val="single"/>
          <w:lang w:val="en-US"/>
        </w:rPr>
        <w:lastRenderedPageBreak/>
        <w:t>Instructions for field</w:t>
      </w:r>
    </w:p>
    <w:p w14:paraId="3927B2BD" w14:textId="40BD6C6C" w:rsidR="00586B16" w:rsidRDefault="005A194F" w:rsidP="00BF5F47">
      <w:r>
        <w:rPr>
          <w:noProof/>
          <w:lang w:val="en-US"/>
        </w:rPr>
        <w:drawing>
          <wp:anchor distT="0" distB="0" distL="114300" distR="114300" simplePos="0" relativeHeight="251678720" behindDoc="1" locked="0" layoutInCell="1" allowOverlap="1" wp14:anchorId="303DEAFC" wp14:editId="5A8741C0">
            <wp:simplePos x="0" y="0"/>
            <wp:positionH relativeFrom="margin">
              <wp:posOffset>1900052</wp:posOffset>
            </wp:positionH>
            <wp:positionV relativeFrom="paragraph">
              <wp:posOffset>15826</wp:posOffset>
            </wp:positionV>
            <wp:extent cx="4528199" cy="3396342"/>
            <wp:effectExtent l="0" t="0" r="5715" b="0"/>
            <wp:wrapNone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G_20190123_133256.jp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7346" cy="340320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07F55">
        <w:t>12. Prepare for field</w:t>
      </w:r>
      <w:r>
        <w:t>.</w:t>
      </w:r>
    </w:p>
    <w:p w14:paraId="11ED87F0" w14:textId="1C798D3D" w:rsidR="005A194F" w:rsidRDefault="005A194F" w:rsidP="00BF5F47"/>
    <w:p w14:paraId="5CF81AEA" w14:textId="0827D7CE" w:rsidR="005A194F" w:rsidRDefault="005A194F" w:rsidP="00BF5F47"/>
    <w:p w14:paraId="42937EC4" w14:textId="23C90E98" w:rsidR="005A194F" w:rsidRDefault="005A194F" w:rsidP="00BF5F47"/>
    <w:p w14:paraId="6BA62409" w14:textId="0686295E" w:rsidR="005A194F" w:rsidRDefault="005A194F" w:rsidP="00BF5F47"/>
    <w:p w14:paraId="15E8A24D" w14:textId="5736A21D" w:rsidR="005A194F" w:rsidRDefault="005A194F" w:rsidP="00BF5F47"/>
    <w:p w14:paraId="607FE2D0" w14:textId="3CDD8AF4" w:rsidR="005A194F" w:rsidRDefault="005A194F" w:rsidP="00BF5F47"/>
    <w:p w14:paraId="534AB3DA" w14:textId="472936D8" w:rsidR="005A194F" w:rsidRDefault="005A194F" w:rsidP="00BF5F47"/>
    <w:p w14:paraId="54AD2C3E" w14:textId="45636424" w:rsidR="005A194F" w:rsidRDefault="005A194F" w:rsidP="00BF5F47"/>
    <w:p w14:paraId="67360755" w14:textId="56D2D884" w:rsidR="005A194F" w:rsidRDefault="005A194F" w:rsidP="00BF5F47"/>
    <w:p w14:paraId="66F7CE60" w14:textId="2627CE8E" w:rsidR="005A194F" w:rsidRDefault="005A194F" w:rsidP="00BF5F47"/>
    <w:p w14:paraId="7D200233" w14:textId="2B73B145" w:rsidR="005A194F" w:rsidRDefault="005A194F" w:rsidP="00BF5F47"/>
    <w:p w14:paraId="5FE0FA93" w14:textId="70205C39" w:rsidR="005A194F" w:rsidRDefault="005A194F" w:rsidP="00BF5F47"/>
    <w:p w14:paraId="0DC51C03" w14:textId="0FD87ECB" w:rsidR="005A194F" w:rsidRDefault="005A194F" w:rsidP="00BF5F47"/>
    <w:p w14:paraId="74067471" w14:textId="387ADD9B" w:rsidR="005A194F" w:rsidRDefault="005A194F" w:rsidP="00BF5F47"/>
    <w:p w14:paraId="49712E03" w14:textId="384FC9C7" w:rsidR="00E71E33" w:rsidRDefault="00E71E33" w:rsidP="00BF5F47"/>
    <w:p w14:paraId="70091C67" w14:textId="1783D829" w:rsidR="00E71E33" w:rsidRDefault="00E71E33" w:rsidP="00BF5F47"/>
    <w:p w14:paraId="3EFFF461" w14:textId="0F717168" w:rsidR="00E71E33" w:rsidRDefault="00E71E33" w:rsidP="00BF5F47"/>
    <w:p w14:paraId="7C0F1B9E" w14:textId="12DFDD38" w:rsidR="00E71E33" w:rsidRDefault="00E71E33" w:rsidP="00BF5F47"/>
    <w:p w14:paraId="1EB61D43" w14:textId="117DDCEF" w:rsidR="00E71E33" w:rsidRDefault="00E71E33" w:rsidP="00BF5F47"/>
    <w:p w14:paraId="0704E48A" w14:textId="5765C042" w:rsidR="00E71E33" w:rsidRDefault="00E71E33" w:rsidP="00BF5F47"/>
    <w:p w14:paraId="26A18A2A" w14:textId="761AD460" w:rsidR="00E71E33" w:rsidRDefault="00E71E33" w:rsidP="00BF5F47"/>
    <w:p w14:paraId="6C38E969" w14:textId="77777777" w:rsidR="005A194F" w:rsidRDefault="005A194F" w:rsidP="005A194F">
      <w:r>
        <w:t xml:space="preserve">13. Take </w:t>
      </w:r>
      <w:proofErr w:type="spellStart"/>
      <w:r>
        <w:t>dbh</w:t>
      </w:r>
      <w:proofErr w:type="spellEnd"/>
      <w:r>
        <w:t xml:space="preserve"> in two places </w:t>
      </w:r>
    </w:p>
    <w:p w14:paraId="5E5F465F" w14:textId="77777777" w:rsidR="005A194F" w:rsidRDefault="005A194F" w:rsidP="005A194F">
      <w:pPr>
        <w:pStyle w:val="ListParagraph"/>
        <w:numPr>
          <w:ilvl w:val="0"/>
          <w:numId w:val="15"/>
        </w:numPr>
      </w:pPr>
      <w:r>
        <w:t>at 1.3m = “</w:t>
      </w:r>
      <w:proofErr w:type="spellStart"/>
      <w:r>
        <w:t>dbhnew</w:t>
      </w:r>
      <w:proofErr w:type="spellEnd"/>
      <w:r>
        <w:t>” on datasheet</w:t>
      </w:r>
    </w:p>
    <w:p w14:paraId="081B93A4" w14:textId="77777777" w:rsidR="005A194F" w:rsidRDefault="005A194F" w:rsidP="005A194F">
      <w:pPr>
        <w:pStyle w:val="ListParagraph"/>
        <w:numPr>
          <w:ilvl w:val="0"/>
          <w:numId w:val="15"/>
        </w:numPr>
      </w:pPr>
      <w:r>
        <w:t>at 1.4m = “</w:t>
      </w:r>
      <w:proofErr w:type="spellStart"/>
      <w:r>
        <w:t>dendDiam</w:t>
      </w:r>
      <w:proofErr w:type="spellEnd"/>
      <w:r>
        <w:t>” on datasheet</w:t>
      </w:r>
    </w:p>
    <w:p w14:paraId="528E660B" w14:textId="6B1B1938" w:rsidR="00E71E33" w:rsidRDefault="00E71E33" w:rsidP="00BF5F47"/>
    <w:p w14:paraId="2410B4C9" w14:textId="7E525132" w:rsidR="00E71E33" w:rsidRDefault="005A194F" w:rsidP="00BF5F47">
      <w:r>
        <w:rPr>
          <w:noProof/>
          <w:lang w:val="en-US"/>
        </w:rPr>
        <w:drawing>
          <wp:anchor distT="0" distB="0" distL="114300" distR="114300" simplePos="0" relativeHeight="251672576" behindDoc="1" locked="0" layoutInCell="1" allowOverlap="1" wp14:anchorId="1EF6B525" wp14:editId="3701E1C7">
            <wp:simplePos x="0" y="0"/>
            <wp:positionH relativeFrom="page">
              <wp:align>right</wp:align>
            </wp:positionH>
            <wp:positionV relativeFrom="paragraph">
              <wp:posOffset>173990</wp:posOffset>
            </wp:positionV>
            <wp:extent cx="4132580" cy="3099435"/>
            <wp:effectExtent l="190500" t="190500" r="191770" b="196215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G_20190123_104722.jp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2580" cy="309943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A98ACBE" w14:textId="026EBF7B" w:rsidR="00E71E33" w:rsidRDefault="00E71E33" w:rsidP="00BF5F47"/>
    <w:p w14:paraId="3976D79A" w14:textId="1F3A0B42" w:rsidR="00E71E33" w:rsidRDefault="00E71E33" w:rsidP="00BF5F47"/>
    <w:p w14:paraId="10CEB46D" w14:textId="64EC7E15" w:rsidR="00E71E33" w:rsidRDefault="00E71E33" w:rsidP="00BF5F47"/>
    <w:p w14:paraId="5FADC637" w14:textId="289A1CF9" w:rsidR="00E71E33" w:rsidRDefault="00E71E33" w:rsidP="00BF5F47"/>
    <w:p w14:paraId="6A514F2C" w14:textId="77777777" w:rsidR="005A194F" w:rsidRDefault="005A194F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492921EC" w14:textId="77777777" w:rsidR="005A194F" w:rsidRDefault="005A194F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13DA21A9" w14:textId="77777777" w:rsidR="005A194F" w:rsidRDefault="005A194F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5DBF8575" w14:textId="77777777" w:rsidR="005A194F" w:rsidRDefault="005A194F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343CFD43" w14:textId="77777777" w:rsidR="005A194F" w:rsidRDefault="005A194F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233C0E2A" w14:textId="77777777" w:rsidR="005A194F" w:rsidRDefault="005A194F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38709D3E" w14:textId="77777777" w:rsidR="005A194F" w:rsidRDefault="005A194F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4FD57CDB" w14:textId="77777777" w:rsidR="005A194F" w:rsidRDefault="005A194F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147B707C" w14:textId="77777777" w:rsidR="005A194F" w:rsidRDefault="005A194F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6113BAFD" w14:textId="77777777" w:rsidR="005A194F" w:rsidRDefault="005A194F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157AEB7E" w14:textId="77777777" w:rsidR="005A194F" w:rsidRDefault="005A194F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19193CA1" w14:textId="77777777" w:rsidR="005A194F" w:rsidRDefault="005A194F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0B9B7A67" w14:textId="77777777" w:rsidR="005A194F" w:rsidRDefault="005A194F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0DFFC236" w14:textId="77777777" w:rsidR="005A194F" w:rsidRDefault="005A194F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167BB360" w14:textId="77777777" w:rsidR="005A194F" w:rsidRDefault="005A194F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025EC1A5" w14:textId="77777777" w:rsidR="005A194F" w:rsidRDefault="005A194F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79BAF8F8" w14:textId="00EC1364" w:rsidR="00E71E33" w:rsidRDefault="00E71E33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  <w:r w:rsidRPr="00E71E33">
        <w:rPr>
          <w:rFonts w:asciiTheme="minorHAnsi" w:hAnsiTheme="minorHAnsi" w:cstheme="minorHAnsi"/>
          <w:sz w:val="22"/>
          <w:szCs w:val="22"/>
        </w:rPr>
        <w:lastRenderedPageBreak/>
        <w:t>14. Install a spring</w:t>
      </w:r>
      <w:r>
        <w:rPr>
          <w:rFonts w:asciiTheme="minorHAnsi" w:hAnsiTheme="minorHAnsi" w:cstheme="minorHAnsi"/>
          <w:sz w:val="22"/>
          <w:szCs w:val="22"/>
        </w:rPr>
        <w:t>.</w:t>
      </w:r>
    </w:p>
    <w:p w14:paraId="13C49FF0" w14:textId="24AD5F59" w:rsidR="00E71E33" w:rsidRDefault="00E71E33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sz w:val="22"/>
          <w:szCs w:val="22"/>
        </w:rPr>
        <w:t xml:space="preserve">15. </w:t>
      </w:r>
      <w:r w:rsidR="008A5C0E" w:rsidRPr="008A5C0E">
        <w:rPr>
          <w:rFonts w:asciiTheme="minorHAnsi" w:hAnsiTheme="minorHAnsi" w:cstheme="minorHAnsi"/>
          <w:sz w:val="22"/>
          <w:szCs w:val="22"/>
        </w:rPr>
        <w:t>Wrap band</w:t>
      </w:r>
      <w:r w:rsidR="008A5C0E">
        <w:rPr>
          <w:rFonts w:asciiTheme="minorHAnsi" w:hAnsiTheme="minorHAnsi" w:cstheme="minorHAnsi"/>
          <w:sz w:val="22"/>
          <w:szCs w:val="22"/>
        </w:rPr>
        <w:t xml:space="preserve"> such that </w:t>
      </w:r>
      <w:r w:rsidR="008A5C0E" w:rsidRPr="008A5C0E">
        <w:rPr>
          <w:rFonts w:asciiTheme="minorHAnsi" w:hAnsiTheme="minorHAnsi" w:cstheme="minorHAnsi"/>
          <w:b/>
          <w:sz w:val="22"/>
          <w:szCs w:val="22"/>
        </w:rPr>
        <w:t>the window is on the bottom and the smooth side of the sleeve is against the tree</w:t>
      </w:r>
      <w:r w:rsidR="008A5C0E">
        <w:rPr>
          <w:rFonts w:asciiTheme="minorHAnsi" w:hAnsiTheme="minorHAnsi" w:cstheme="minorHAnsi"/>
          <w:sz w:val="22"/>
          <w:szCs w:val="22"/>
        </w:rPr>
        <w:t xml:space="preserve">. </w:t>
      </w:r>
      <w:r>
        <w:rPr>
          <w:rFonts w:asciiTheme="minorHAnsi" w:hAnsiTheme="minorHAnsi" w:cstheme="minorHAnsi"/>
          <w:sz w:val="22"/>
          <w:szCs w:val="22"/>
        </w:rPr>
        <w:t>Slide loose end of band into sleeve.</w:t>
      </w:r>
    </w:p>
    <w:p w14:paraId="7AB2887B" w14:textId="3ACB4A63" w:rsidR="00E71E33" w:rsidRPr="00E71E33" w:rsidRDefault="00E71E33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sz w:val="22"/>
          <w:szCs w:val="22"/>
        </w:rPr>
        <w:t>16. Wrap band tightly.</w:t>
      </w:r>
    </w:p>
    <w:p w14:paraId="1519E22F" w14:textId="2B078543" w:rsidR="00E71E33" w:rsidRDefault="00E71E33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noProof/>
        </w:rPr>
        <w:drawing>
          <wp:anchor distT="0" distB="0" distL="114300" distR="114300" simplePos="0" relativeHeight="251673600" behindDoc="1" locked="0" layoutInCell="1" allowOverlap="1" wp14:anchorId="4A875A88" wp14:editId="28DB9987">
            <wp:simplePos x="0" y="0"/>
            <wp:positionH relativeFrom="margin">
              <wp:posOffset>1103820</wp:posOffset>
            </wp:positionH>
            <wp:positionV relativeFrom="paragraph">
              <wp:posOffset>97922</wp:posOffset>
            </wp:positionV>
            <wp:extent cx="4821382" cy="3616037"/>
            <wp:effectExtent l="190500" t="190500" r="189230" b="194310"/>
            <wp:wrapNone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G_20190123_104945.jp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1382" cy="361603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A948C0F" w14:textId="1FCDF391" w:rsidR="00E71E33" w:rsidRDefault="00E71E33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</w:p>
    <w:p w14:paraId="3B05CC88" w14:textId="6884427D" w:rsidR="00E71E33" w:rsidRDefault="00E71E33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</w:p>
    <w:p w14:paraId="34F7A162" w14:textId="1AF6FCA1" w:rsidR="00E71E33" w:rsidRDefault="00E71E33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</w:p>
    <w:p w14:paraId="10465FAB" w14:textId="76D0D8EB" w:rsidR="00E71E33" w:rsidRDefault="00E71E33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</w:p>
    <w:p w14:paraId="451E993F" w14:textId="41E9D2B0" w:rsidR="00E71E33" w:rsidRDefault="00E71E33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</w:p>
    <w:p w14:paraId="42448ABF" w14:textId="5A8B8EF0" w:rsidR="00E71E33" w:rsidRDefault="00E71E33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</w:p>
    <w:p w14:paraId="36F766F4" w14:textId="4C356958" w:rsidR="00E71E33" w:rsidRDefault="00E71E33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</w:p>
    <w:p w14:paraId="3817327B" w14:textId="6CF86688" w:rsidR="00E71E33" w:rsidRDefault="00E71E33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</w:p>
    <w:p w14:paraId="1082650C" w14:textId="756B37BA" w:rsidR="00E71E33" w:rsidRDefault="00E71E33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</w:p>
    <w:p w14:paraId="2D45C784" w14:textId="6903F0FC" w:rsidR="00E71E33" w:rsidRDefault="00E71E33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</w:p>
    <w:p w14:paraId="5740F22D" w14:textId="71978123" w:rsidR="00E71E33" w:rsidRDefault="00E71E33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</w:p>
    <w:p w14:paraId="5C41FEEB" w14:textId="6ADD6A17" w:rsidR="00E71E33" w:rsidRDefault="00E71E33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</w:p>
    <w:p w14:paraId="4B3BE3B3" w14:textId="539B20DE" w:rsidR="00E71E33" w:rsidRDefault="00E71E33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</w:p>
    <w:p w14:paraId="0148D27F" w14:textId="61C0108D" w:rsidR="00E71E33" w:rsidRDefault="00E71E33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</w:p>
    <w:p w14:paraId="2047D6D4" w14:textId="7F094DA4" w:rsidR="00E71E33" w:rsidRDefault="00E71E33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</w:p>
    <w:p w14:paraId="22F4897C" w14:textId="1A4B2C19" w:rsidR="00E71E33" w:rsidRDefault="00E71E33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</w:p>
    <w:p w14:paraId="50E76A96" w14:textId="58F0DC79" w:rsidR="00E71E33" w:rsidRDefault="00E71E33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</w:p>
    <w:p w14:paraId="2B4701F3" w14:textId="5E2281A5" w:rsidR="00E71E33" w:rsidRDefault="00E71E33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</w:p>
    <w:p w14:paraId="6CD483E2" w14:textId="2FD4795A" w:rsidR="00E71E33" w:rsidRDefault="00E71E33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</w:p>
    <w:p w14:paraId="05403C1A" w14:textId="0C4E7316" w:rsidR="00E71E33" w:rsidRDefault="00E71E33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</w:p>
    <w:p w14:paraId="34D63B45" w14:textId="3DF86CA4" w:rsidR="00E71E33" w:rsidRPr="00B118A3" w:rsidRDefault="00E71E33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</w:p>
    <w:p w14:paraId="3A673261" w14:textId="7099C3C1" w:rsidR="00E71E33" w:rsidRDefault="00E71E33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17. Pull spring opposite window. </w:t>
      </w:r>
    </w:p>
    <w:p w14:paraId="24049360" w14:textId="09198C06" w:rsidR="00E71E33" w:rsidRDefault="00E71E33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18. </w:t>
      </w:r>
      <w:proofErr w:type="gramStart"/>
      <w:r>
        <w:rPr>
          <w:rFonts w:asciiTheme="minorHAnsi" w:hAnsiTheme="minorHAnsi" w:cstheme="minorHAnsi"/>
        </w:rPr>
        <w:t>At</w:t>
      </w:r>
      <w:proofErr w:type="gramEnd"/>
      <w:r>
        <w:rPr>
          <w:rFonts w:asciiTheme="minorHAnsi" w:hAnsiTheme="minorHAnsi" w:cstheme="minorHAnsi"/>
        </w:rPr>
        <w:t xml:space="preserve"> ~10% stretch, mark hole and punch.</w:t>
      </w:r>
    </w:p>
    <w:p w14:paraId="25EFDCD2" w14:textId="36B3820C" w:rsidR="00E71E33" w:rsidRDefault="00E71E33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noProof/>
        </w:rPr>
        <w:drawing>
          <wp:anchor distT="0" distB="0" distL="114300" distR="114300" simplePos="0" relativeHeight="251674624" behindDoc="1" locked="0" layoutInCell="1" allowOverlap="1" wp14:anchorId="1D241CDA" wp14:editId="1465F129">
            <wp:simplePos x="0" y="0"/>
            <wp:positionH relativeFrom="margin">
              <wp:posOffset>806953</wp:posOffset>
            </wp:positionH>
            <wp:positionV relativeFrom="paragraph">
              <wp:posOffset>101988</wp:posOffset>
            </wp:positionV>
            <wp:extent cx="4797631" cy="3598223"/>
            <wp:effectExtent l="190500" t="190500" r="193675" b="193040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G_20190123_105234.jp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7631" cy="359822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98C7A47" w14:textId="5C0011FA" w:rsidR="00E71E33" w:rsidRDefault="00E71E33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</w:p>
    <w:p w14:paraId="0E964681" w14:textId="5C59338D" w:rsidR="00E71E33" w:rsidRDefault="00E71E33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</w:p>
    <w:p w14:paraId="56473CE6" w14:textId="79299BF3" w:rsidR="00E71E33" w:rsidRDefault="00E71E33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</w:p>
    <w:p w14:paraId="1A86BDA0" w14:textId="3E255E65" w:rsidR="00E71E33" w:rsidRDefault="00E71E33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</w:p>
    <w:p w14:paraId="3AA3162B" w14:textId="1A223A14" w:rsidR="00E71E33" w:rsidRDefault="00E71E33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</w:p>
    <w:p w14:paraId="287ED1B3" w14:textId="243F76CD" w:rsidR="00E71E33" w:rsidRDefault="00E71E33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</w:p>
    <w:p w14:paraId="31BD67D9" w14:textId="782E0C9D" w:rsidR="00E71E33" w:rsidRDefault="00E71E33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</w:p>
    <w:p w14:paraId="6E180E0A" w14:textId="6FC71396" w:rsidR="00E71E33" w:rsidRDefault="00E71E33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</w:p>
    <w:p w14:paraId="392E1F64" w14:textId="39770683" w:rsidR="00E71E33" w:rsidRDefault="00E71E33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</w:p>
    <w:p w14:paraId="2641987F" w14:textId="1E1B774F" w:rsidR="00E71E33" w:rsidRDefault="00E71E33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</w:p>
    <w:p w14:paraId="0E614EF4" w14:textId="461EACEC" w:rsidR="00E71E33" w:rsidRDefault="00E71E33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</w:p>
    <w:p w14:paraId="21DCC21D" w14:textId="01A24E3A" w:rsidR="00E71E33" w:rsidRDefault="00E71E33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</w:p>
    <w:p w14:paraId="47BA5115" w14:textId="147E345F" w:rsidR="00E71E33" w:rsidRDefault="00E71E33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</w:p>
    <w:p w14:paraId="1B86444C" w14:textId="0FF55E5E" w:rsidR="00E71E33" w:rsidRDefault="00E71E33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</w:p>
    <w:p w14:paraId="039DFE8F" w14:textId="6E3A9DF0" w:rsidR="00E71E33" w:rsidRDefault="00E71E33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</w:p>
    <w:p w14:paraId="6C9D4EC5" w14:textId="69E3D579" w:rsidR="008A5C0E" w:rsidRDefault="00E71E33" w:rsidP="008A5C0E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lastRenderedPageBreak/>
        <w:t xml:space="preserve">19. Tighten band and </w:t>
      </w:r>
      <w:r w:rsidR="008A5C0E">
        <w:rPr>
          <w:rFonts w:asciiTheme="minorHAnsi" w:hAnsiTheme="minorHAnsi" w:cstheme="minorHAnsi"/>
        </w:rPr>
        <w:t xml:space="preserve">attach spring. </w:t>
      </w:r>
      <w:r w:rsidR="008A5C0E">
        <w:rPr>
          <w:rFonts w:asciiTheme="minorHAnsi" w:hAnsiTheme="minorHAnsi" w:cstheme="minorHAnsi"/>
          <w:color w:val="000000"/>
          <w:sz w:val="22"/>
          <w:szCs w:val="22"/>
        </w:rPr>
        <w:t>Make</w:t>
      </w:r>
      <w:r w:rsidR="008A5C0E" w:rsidRPr="00B2068F">
        <w:rPr>
          <w:rFonts w:asciiTheme="minorHAnsi" w:hAnsiTheme="minorHAnsi" w:cstheme="minorHAnsi"/>
          <w:color w:val="000000"/>
          <w:sz w:val="22"/>
          <w:szCs w:val="22"/>
        </w:rPr>
        <w:t xml:space="preserve"> sure the spring has room to contract in case the tree bole sh</w:t>
      </w:r>
      <w:r w:rsidR="008A5C0E">
        <w:rPr>
          <w:rFonts w:asciiTheme="minorHAnsi" w:hAnsiTheme="minorHAnsi" w:cstheme="minorHAnsi"/>
          <w:color w:val="000000"/>
          <w:sz w:val="22"/>
          <w:szCs w:val="22"/>
        </w:rPr>
        <w:t>rinks.</w:t>
      </w:r>
    </w:p>
    <w:p w14:paraId="14CC66C3" w14:textId="45EBED65" w:rsidR="00E71E33" w:rsidRDefault="008A5C0E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noProof/>
        </w:rPr>
        <w:drawing>
          <wp:anchor distT="0" distB="0" distL="114300" distR="114300" simplePos="0" relativeHeight="251675648" behindDoc="1" locked="0" layoutInCell="1" allowOverlap="1" wp14:anchorId="63013BAC" wp14:editId="211B2D2A">
            <wp:simplePos x="0" y="0"/>
            <wp:positionH relativeFrom="column">
              <wp:posOffset>877628</wp:posOffset>
            </wp:positionH>
            <wp:positionV relativeFrom="paragraph">
              <wp:posOffset>47798</wp:posOffset>
            </wp:positionV>
            <wp:extent cx="4744085" cy="3557905"/>
            <wp:effectExtent l="190500" t="190500" r="189865" b="194945"/>
            <wp:wrapNone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G_20190123_105546.jp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4085" cy="355790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F5E836A" w14:textId="28404D8D" w:rsidR="008A5C0E" w:rsidRDefault="008A5C0E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</w:p>
    <w:p w14:paraId="7F2FFA0D" w14:textId="15F77F4D" w:rsidR="008A5C0E" w:rsidRDefault="008A5C0E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</w:p>
    <w:p w14:paraId="73662542" w14:textId="30B05315" w:rsidR="008A5C0E" w:rsidRDefault="008A5C0E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</w:p>
    <w:p w14:paraId="77701B13" w14:textId="22CBAEED" w:rsidR="008A5C0E" w:rsidRDefault="008A5C0E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</w:p>
    <w:p w14:paraId="7B0279DC" w14:textId="2909DCDE" w:rsidR="008A5C0E" w:rsidRDefault="008A5C0E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</w:p>
    <w:p w14:paraId="7A6AF282" w14:textId="73E65877" w:rsidR="008A5C0E" w:rsidRDefault="008A5C0E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</w:p>
    <w:p w14:paraId="66DCB527" w14:textId="3C1E96F9" w:rsidR="008A5C0E" w:rsidRDefault="008A5C0E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</w:p>
    <w:p w14:paraId="7C92A752" w14:textId="2129DEF7" w:rsidR="008A5C0E" w:rsidRDefault="008A5C0E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</w:p>
    <w:p w14:paraId="5E5B6C0A" w14:textId="744CB251" w:rsidR="008A5C0E" w:rsidRDefault="008A5C0E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</w:p>
    <w:p w14:paraId="3D61C2D7" w14:textId="6A7C7DDB" w:rsidR="008A5C0E" w:rsidRDefault="008A5C0E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</w:p>
    <w:p w14:paraId="44F52CE6" w14:textId="0CC85471" w:rsidR="008A5C0E" w:rsidRDefault="008A5C0E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</w:p>
    <w:p w14:paraId="7C5C2134" w14:textId="7572C3E5" w:rsidR="008A5C0E" w:rsidRDefault="008A5C0E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</w:p>
    <w:p w14:paraId="4ED219B5" w14:textId="6D3115C9" w:rsidR="008A5C0E" w:rsidRDefault="008A5C0E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</w:p>
    <w:p w14:paraId="0F1DA27B" w14:textId="7EEEEFDE" w:rsidR="008A5C0E" w:rsidRDefault="008A5C0E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</w:p>
    <w:p w14:paraId="2F7517C7" w14:textId="77777777" w:rsidR="008A5C0E" w:rsidRDefault="008A5C0E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</w:p>
    <w:p w14:paraId="06AD380B" w14:textId="77777777" w:rsidR="00E71E33" w:rsidRDefault="00E71E33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</w:p>
    <w:p w14:paraId="35586FD5" w14:textId="77777777" w:rsidR="005A194F" w:rsidRDefault="005A194F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</w:p>
    <w:p w14:paraId="1B861EB4" w14:textId="77777777" w:rsidR="005A194F" w:rsidRDefault="005A194F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</w:p>
    <w:p w14:paraId="5DB00A89" w14:textId="77777777" w:rsidR="005A194F" w:rsidRDefault="005A194F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</w:p>
    <w:p w14:paraId="748A5291" w14:textId="77777777" w:rsidR="000D77BE" w:rsidRDefault="000D77BE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</w:p>
    <w:p w14:paraId="6A5BCB31" w14:textId="77777777" w:rsidR="000D77BE" w:rsidRDefault="000D77BE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</w:p>
    <w:p w14:paraId="112C2564" w14:textId="798E7CEF" w:rsidR="008A5C0E" w:rsidRDefault="008A5C0E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20. Cut extra loose band to roughly 1cm from window edge furthest from the spring.</w:t>
      </w:r>
    </w:p>
    <w:p w14:paraId="04F04E85" w14:textId="6E2005B5" w:rsidR="00F80AF1" w:rsidRPr="00F80AF1" w:rsidRDefault="00F80AF1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  <w:r w:rsidRPr="00F80AF1">
        <w:rPr>
          <w:rFonts w:asciiTheme="minorHAnsi" w:hAnsiTheme="minorHAnsi" w:cstheme="minorHAnsi"/>
        </w:rPr>
        <w:t xml:space="preserve">21. </w:t>
      </w:r>
      <w:r w:rsidRPr="00F80AF1">
        <w:rPr>
          <w:rFonts w:asciiTheme="minorHAnsi" w:hAnsiTheme="minorHAnsi" w:cstheme="minorHAnsi"/>
          <w:color w:val="000000"/>
        </w:rPr>
        <w:t>Add another sleeve to keep free band in place.</w:t>
      </w:r>
    </w:p>
    <w:p w14:paraId="4072F662" w14:textId="38D4E911" w:rsidR="008A5C0E" w:rsidRDefault="000D77BE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noProof/>
        </w:rPr>
        <w:drawing>
          <wp:anchor distT="0" distB="0" distL="114300" distR="114300" simplePos="0" relativeHeight="251676672" behindDoc="1" locked="0" layoutInCell="1" allowOverlap="1" wp14:anchorId="410C41B1" wp14:editId="234C4D12">
            <wp:simplePos x="0" y="0"/>
            <wp:positionH relativeFrom="margin">
              <wp:posOffset>718185</wp:posOffset>
            </wp:positionH>
            <wp:positionV relativeFrom="paragraph">
              <wp:posOffset>113088</wp:posOffset>
            </wp:positionV>
            <wp:extent cx="5385460" cy="4039095"/>
            <wp:effectExtent l="190500" t="190500" r="196215" b="190500"/>
            <wp:wrapNone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G_20190123_105846.jp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5460" cy="40390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BABBA0A" w14:textId="24F3D23B" w:rsidR="008A5C0E" w:rsidRDefault="008A5C0E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</w:p>
    <w:p w14:paraId="5725A47A" w14:textId="5C0AB289" w:rsidR="008A5C0E" w:rsidRDefault="008A5C0E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</w:p>
    <w:p w14:paraId="25FC20FC" w14:textId="3B9DD1DA" w:rsidR="008A5C0E" w:rsidRDefault="008A5C0E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</w:p>
    <w:p w14:paraId="525CBEEF" w14:textId="7AE118AD" w:rsidR="008A5C0E" w:rsidRDefault="008A5C0E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</w:p>
    <w:p w14:paraId="1CB69DF2" w14:textId="23C771F2" w:rsidR="008A5C0E" w:rsidRDefault="008A5C0E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</w:p>
    <w:p w14:paraId="43B3ED27" w14:textId="11C57AF3" w:rsidR="008A5C0E" w:rsidRDefault="008A5C0E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</w:p>
    <w:p w14:paraId="06CCF10F" w14:textId="480C20C0" w:rsidR="008A5C0E" w:rsidRDefault="008A5C0E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</w:p>
    <w:p w14:paraId="1D3223D2" w14:textId="56D81492" w:rsidR="008A5C0E" w:rsidRDefault="008A5C0E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</w:p>
    <w:p w14:paraId="192AA414" w14:textId="2C6B62C6" w:rsidR="008A5C0E" w:rsidRDefault="008A5C0E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</w:p>
    <w:p w14:paraId="6238C642" w14:textId="35208E30" w:rsidR="008A5C0E" w:rsidRDefault="008A5C0E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</w:p>
    <w:p w14:paraId="15C83C65" w14:textId="1A5A1218" w:rsidR="008A5C0E" w:rsidRDefault="008A5C0E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</w:p>
    <w:p w14:paraId="477FE86A" w14:textId="570A326E" w:rsidR="008A5C0E" w:rsidRDefault="008A5C0E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</w:p>
    <w:p w14:paraId="63750D00" w14:textId="4606909E" w:rsidR="008A5C0E" w:rsidRDefault="008A5C0E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</w:p>
    <w:p w14:paraId="0E9630DD" w14:textId="493B901F" w:rsidR="008A5C0E" w:rsidRDefault="008A5C0E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</w:p>
    <w:p w14:paraId="6D19A88B" w14:textId="31584224" w:rsidR="008A5C0E" w:rsidRDefault="008A5C0E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</w:p>
    <w:p w14:paraId="6D365ADC" w14:textId="18F9C9CE" w:rsidR="008A5C0E" w:rsidRDefault="008A5C0E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</w:p>
    <w:p w14:paraId="0FFF1896" w14:textId="2EE17E84" w:rsidR="008A5C0E" w:rsidRDefault="008A5C0E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</w:p>
    <w:p w14:paraId="5B9204FF" w14:textId="523DA689" w:rsidR="00F80AF1" w:rsidRDefault="00F80AF1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222AC531" w14:textId="5DDBA019" w:rsidR="005A194F" w:rsidRDefault="005A194F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4D99BADE" w14:textId="77777777" w:rsidR="005A194F" w:rsidRDefault="005A194F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</w:p>
    <w:p w14:paraId="662767A4" w14:textId="09869B0C" w:rsidR="00FE1788" w:rsidRDefault="00F80AF1" w:rsidP="00F80AF1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Cs w:val="22"/>
        </w:rPr>
      </w:pPr>
      <w:r w:rsidRPr="00F80AF1">
        <w:rPr>
          <w:rFonts w:asciiTheme="minorHAnsi" w:hAnsiTheme="minorHAnsi" w:cstheme="minorHAnsi"/>
          <w:color w:val="000000"/>
          <w:szCs w:val="22"/>
        </w:rPr>
        <w:t>22.</w:t>
      </w:r>
      <w:r>
        <w:rPr>
          <w:rFonts w:asciiTheme="minorHAnsi" w:hAnsiTheme="minorHAnsi" w:cstheme="minorHAnsi"/>
          <w:color w:val="000000"/>
          <w:szCs w:val="22"/>
        </w:rPr>
        <w:t xml:space="preserve"> </w:t>
      </w:r>
      <w:r w:rsidR="00E71E33" w:rsidRPr="00F80AF1">
        <w:rPr>
          <w:rFonts w:asciiTheme="minorHAnsi" w:hAnsiTheme="minorHAnsi" w:cstheme="minorHAnsi"/>
          <w:color w:val="000000"/>
          <w:szCs w:val="22"/>
        </w:rPr>
        <w:t>Take caliper measurement</w:t>
      </w:r>
      <w:r w:rsidR="00815CBF">
        <w:rPr>
          <w:rFonts w:asciiTheme="minorHAnsi" w:hAnsiTheme="minorHAnsi" w:cstheme="minorHAnsi"/>
          <w:color w:val="000000"/>
          <w:szCs w:val="22"/>
        </w:rPr>
        <w:t xml:space="preserve"> (in mm!!)</w:t>
      </w:r>
      <w:r w:rsidR="00E71E33" w:rsidRPr="00F80AF1">
        <w:rPr>
          <w:rFonts w:asciiTheme="minorHAnsi" w:hAnsiTheme="minorHAnsi" w:cstheme="minorHAnsi"/>
          <w:color w:val="000000"/>
          <w:szCs w:val="22"/>
        </w:rPr>
        <w:t xml:space="preserve"> and record necessary data.</w:t>
      </w:r>
    </w:p>
    <w:p w14:paraId="55912CC0" w14:textId="53DE8C6A" w:rsidR="00FE1788" w:rsidRDefault="00FE1788" w:rsidP="00FE1788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noProof/>
        </w:rPr>
        <w:drawing>
          <wp:anchor distT="0" distB="0" distL="114300" distR="114300" simplePos="0" relativeHeight="251677696" behindDoc="1" locked="0" layoutInCell="1" allowOverlap="1" wp14:anchorId="7E7FC2AC" wp14:editId="6593117E">
            <wp:simplePos x="0" y="0"/>
            <wp:positionH relativeFrom="column">
              <wp:posOffset>1850744</wp:posOffset>
            </wp:positionH>
            <wp:positionV relativeFrom="paragraph">
              <wp:posOffset>156136</wp:posOffset>
            </wp:positionV>
            <wp:extent cx="4542312" cy="3406734"/>
            <wp:effectExtent l="190500" t="190500" r="182245" b="194310"/>
            <wp:wrapNone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G_20190123_110034.jp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2312" cy="340673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227C971" w14:textId="5B18721C" w:rsidR="00FE1788" w:rsidRDefault="00FE1788" w:rsidP="00FE1788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Add flagging tape ONLY </w:t>
      </w:r>
    </w:p>
    <w:p w14:paraId="5DF6E48D" w14:textId="447A50F5" w:rsidR="00FE1788" w:rsidRDefault="00FE1788" w:rsidP="00FE1788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IF adding a new tree to </w:t>
      </w:r>
    </w:p>
    <w:p w14:paraId="2B6BE3C3" w14:textId="7D1BB749" w:rsidR="00FE1788" w:rsidRDefault="00FE1788" w:rsidP="00FE1788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  <w:proofErr w:type="gramStart"/>
      <w:r>
        <w:rPr>
          <w:rFonts w:asciiTheme="minorHAnsi" w:hAnsiTheme="minorHAnsi" w:cstheme="minorHAnsi"/>
        </w:rPr>
        <w:t>the</w:t>
      </w:r>
      <w:proofErr w:type="gramEnd"/>
      <w:r>
        <w:rPr>
          <w:rFonts w:asciiTheme="minorHAnsi" w:hAnsiTheme="minorHAnsi" w:cstheme="minorHAnsi"/>
        </w:rPr>
        <w:t xml:space="preserve"> </w:t>
      </w:r>
      <w:proofErr w:type="spellStart"/>
      <w:r>
        <w:rPr>
          <w:rFonts w:asciiTheme="minorHAnsi" w:hAnsiTheme="minorHAnsi" w:cstheme="minorHAnsi"/>
        </w:rPr>
        <w:t>intraannual</w:t>
      </w:r>
      <w:proofErr w:type="spellEnd"/>
      <w:r>
        <w:rPr>
          <w:rFonts w:asciiTheme="minorHAnsi" w:hAnsiTheme="minorHAnsi" w:cstheme="minorHAnsi"/>
        </w:rPr>
        <w:t xml:space="preserve"> survey, </w:t>
      </w:r>
    </w:p>
    <w:p w14:paraId="4FF81175" w14:textId="77777777" w:rsidR="00FE1788" w:rsidRDefault="00FE1788" w:rsidP="00FE1788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  <w:proofErr w:type="gramStart"/>
      <w:r>
        <w:rPr>
          <w:rFonts w:asciiTheme="minorHAnsi" w:hAnsiTheme="minorHAnsi" w:cstheme="minorHAnsi"/>
        </w:rPr>
        <w:t>or</w:t>
      </w:r>
      <w:proofErr w:type="gramEnd"/>
      <w:r>
        <w:rPr>
          <w:rFonts w:asciiTheme="minorHAnsi" w:hAnsiTheme="minorHAnsi" w:cstheme="minorHAnsi"/>
        </w:rPr>
        <w:t xml:space="preserve"> if existing flagging </w:t>
      </w:r>
    </w:p>
    <w:p w14:paraId="373956EE" w14:textId="650D72C0" w:rsidR="00FE1788" w:rsidRPr="00B2068F" w:rsidRDefault="00FE1788" w:rsidP="00FE1788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  <w:proofErr w:type="gramStart"/>
      <w:r>
        <w:rPr>
          <w:rFonts w:asciiTheme="minorHAnsi" w:hAnsiTheme="minorHAnsi" w:cstheme="minorHAnsi"/>
        </w:rPr>
        <w:t>needs</w:t>
      </w:r>
      <w:proofErr w:type="gramEnd"/>
      <w:r>
        <w:rPr>
          <w:rFonts w:asciiTheme="minorHAnsi" w:hAnsiTheme="minorHAnsi" w:cstheme="minorHAnsi"/>
        </w:rPr>
        <w:t xml:space="preserve"> to be replaced.</w:t>
      </w:r>
    </w:p>
    <w:p w14:paraId="20DD81FA" w14:textId="5CD786EA" w:rsidR="00F80AF1" w:rsidRDefault="00F80AF1" w:rsidP="00F80AF1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Cs w:val="22"/>
        </w:rPr>
      </w:pPr>
    </w:p>
    <w:p w14:paraId="6E26E1C2" w14:textId="25FC266A" w:rsidR="00F80AF1" w:rsidRDefault="00F80AF1" w:rsidP="00F80AF1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Cs w:val="22"/>
        </w:rPr>
      </w:pPr>
    </w:p>
    <w:p w14:paraId="437AC91A" w14:textId="6AF1822F" w:rsidR="00F80AF1" w:rsidRPr="00B2068F" w:rsidRDefault="00F80AF1" w:rsidP="00F80AF1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</w:p>
    <w:p w14:paraId="3B565300" w14:textId="79DB2C1D" w:rsidR="00E71E33" w:rsidRDefault="00E71E33" w:rsidP="00BF5F47"/>
    <w:p w14:paraId="68384A78" w14:textId="528DDA33" w:rsidR="00FE1788" w:rsidRDefault="00FE1788" w:rsidP="00BF5F47"/>
    <w:p w14:paraId="26F8B2FE" w14:textId="2DF7734C" w:rsidR="00FE1788" w:rsidRDefault="00FE1788" w:rsidP="00BF5F47"/>
    <w:p w14:paraId="090EE6DB" w14:textId="1BBB1489" w:rsidR="00FE1788" w:rsidRDefault="00FE1788" w:rsidP="00BF5F47"/>
    <w:p w14:paraId="730F8F5A" w14:textId="36FB69C1" w:rsidR="00FE1788" w:rsidRDefault="00FE1788" w:rsidP="00BF5F47"/>
    <w:p w14:paraId="3482DDFA" w14:textId="541A1989" w:rsidR="00FE1788" w:rsidRDefault="00FE1788" w:rsidP="00BF5F47"/>
    <w:p w14:paraId="3DAED212" w14:textId="6CA77FE7" w:rsidR="00FE1788" w:rsidRPr="00586B16" w:rsidRDefault="00FE1788" w:rsidP="00BF5F47"/>
    <w:sectPr w:rsidR="00FE1788" w:rsidRPr="00586B16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comment w:id="1" w:author="Valentine Herrmann" w:date="2019-01-22T14:52:00Z" w:initials="VH">
    <w:p w14:paraId="33CC290D" w14:textId="2E7F844C" w:rsidR="00A56C30" w:rsidRDefault="00A56C30">
      <w:pPr>
        <w:pStyle w:val="CommentText"/>
      </w:pPr>
      <w:r>
        <w:rPr>
          <w:rStyle w:val="CommentReference"/>
        </w:rPr>
        <w:annotationRef/>
      </w:r>
      <w:r>
        <w:t>This is very confusing.  A DBH is a diameter, so by definition it is a distance, usually measured in cm or mm. “</w:t>
      </w:r>
      <w:proofErr w:type="spellStart"/>
      <w:r>
        <w:t>dcm</w:t>
      </w:r>
      <w:proofErr w:type="spellEnd"/>
      <w:r>
        <w:t xml:space="preserve">” is just a handy way to call a graduation on the diameter side of the D-tape. It is not a real/universal unit like cm and mm are. It is just 1 </w:t>
      </w:r>
      <w:proofErr w:type="spellStart"/>
      <w:r>
        <w:t>dcm</w:t>
      </w:r>
      <w:proofErr w:type="spellEnd"/>
      <w:r>
        <w:t xml:space="preserve"> = 1 cm x pi</w:t>
      </w:r>
    </w:p>
    <w:p w14:paraId="5A172A0A" w14:textId="30609503" w:rsidR="00A56C30" w:rsidRDefault="00A56C30">
      <w:pPr>
        <w:pStyle w:val="CommentText"/>
      </w:pPr>
    </w:p>
    <w:p w14:paraId="064F5D94" w14:textId="0537412E" w:rsidR="00A56C30" w:rsidRDefault="00A56C30">
      <w:pPr>
        <w:pStyle w:val="CommentText"/>
      </w:pPr>
    </w:p>
  </w:comment>
  <w:comment w:id="3" w:author="Valentine Herrmann" w:date="2019-01-22T15:16:00Z" w:initials="VH">
    <w:p w14:paraId="2C02A643" w14:textId="25E33CCC" w:rsidR="00DD3137" w:rsidRDefault="00DD3137">
      <w:pPr>
        <w:pStyle w:val="CommentText"/>
      </w:pPr>
      <w:r>
        <w:rPr>
          <w:rStyle w:val="CommentReference"/>
        </w:rPr>
        <w:annotationRef/>
      </w:r>
      <w:r>
        <w:t>Add table for size of the spring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15:commentEx w15:paraId="064F5D94" w15:done="0"/>
  <w15:commentEx w15:paraId="2C02A643" w15:done="0"/>
</w15:commentsEx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6cid:commentId w16cid:paraId="064F5D94" w16cid:durableId="1FF1AC90"/>
  <w16cid:commentId w16cid:paraId="0DD28FFB" w16cid:durableId="1FF1AEEB"/>
  <w16cid:commentId w16cid:paraId="00539D71" w16cid:durableId="1FF1AF35"/>
  <w16cid:commentId w16cid:paraId="600F4172" w16cid:durableId="1FF1B09E"/>
  <w16cid:commentId w16cid:paraId="2C02A643" w16cid:durableId="1FF1B231"/>
</w16cid:commentsId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DFA24DB"/>
    <w:multiLevelType w:val="hybridMultilevel"/>
    <w:tmpl w:val="A0B23870"/>
    <w:lvl w:ilvl="0" w:tplc="0409000F">
      <w:start w:val="2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16264FA"/>
    <w:multiLevelType w:val="multilevel"/>
    <w:tmpl w:val="089807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7B8026B"/>
    <w:multiLevelType w:val="hybridMultilevel"/>
    <w:tmpl w:val="7FA8CFB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305F7AEA"/>
    <w:multiLevelType w:val="multilevel"/>
    <w:tmpl w:val="903491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326C1DE3"/>
    <w:multiLevelType w:val="hybridMultilevel"/>
    <w:tmpl w:val="A61064A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8CD62E3"/>
    <w:multiLevelType w:val="hybridMultilevel"/>
    <w:tmpl w:val="A61064A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9B50C3D"/>
    <w:multiLevelType w:val="multilevel"/>
    <w:tmpl w:val="6E9CD6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3C827F9B"/>
    <w:multiLevelType w:val="multilevel"/>
    <w:tmpl w:val="6E9CD6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numFmt w:val="lowerLetter"/>
      <w:lvlText w:val="%2."/>
      <w:lvlJc w:val="left"/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491C02B8"/>
    <w:multiLevelType w:val="multilevel"/>
    <w:tmpl w:val="6E9CD6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numFmt w:val="lowerLetter"/>
      <w:lvlText w:val="%2."/>
      <w:lvlJc w:val="left"/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4C2B3FF7"/>
    <w:multiLevelType w:val="multilevel"/>
    <w:tmpl w:val="2E32BA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4FFA70C5"/>
    <w:multiLevelType w:val="multilevel"/>
    <w:tmpl w:val="F2BEFC6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numFmt w:val="lowerLetter"/>
      <w:lvlText w:val="%2."/>
      <w:lvlJc w:val="left"/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51393800"/>
    <w:multiLevelType w:val="hybridMultilevel"/>
    <w:tmpl w:val="C74AFC0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2361F54"/>
    <w:multiLevelType w:val="multilevel"/>
    <w:tmpl w:val="A0B23870"/>
    <w:lvl w:ilvl="0">
      <w:start w:val="22"/>
      <w:numFmt w:val="decimal"/>
      <w:lvlText w:val="%1."/>
      <w:lvlJc w:val="left"/>
      <w:pPr>
        <w:ind w:left="720" w:hanging="360"/>
      </w:pPr>
      <w:rPr>
        <w:rFonts w:hint="default"/>
      </w:rPr>
    </w:lvl>
    <w:lvl w:ilvl="1" w:tentative="1">
      <w:start w:val="1"/>
      <w:numFmt w:val="lowerLetter"/>
      <w:lvlText w:val="%2."/>
      <w:lvlJc w:val="left"/>
      <w:pPr>
        <w:ind w:left="1440" w:hanging="360"/>
      </w:pPr>
    </w:lvl>
    <w:lvl w:ilvl="2" w:tentative="1">
      <w:start w:val="1"/>
      <w:numFmt w:val="lowerRoman"/>
      <w:lvlText w:val="%3."/>
      <w:lvlJc w:val="right"/>
      <w:pPr>
        <w:ind w:left="2160" w:hanging="180"/>
      </w:pPr>
    </w:lvl>
    <w:lvl w:ilvl="3" w:tentative="1">
      <w:start w:val="1"/>
      <w:numFmt w:val="decimal"/>
      <w:lvlText w:val="%4."/>
      <w:lvlJc w:val="left"/>
      <w:pPr>
        <w:ind w:left="2880" w:hanging="360"/>
      </w:pPr>
    </w:lvl>
    <w:lvl w:ilvl="4" w:tentative="1">
      <w:start w:val="1"/>
      <w:numFmt w:val="lowerLetter"/>
      <w:lvlText w:val="%5."/>
      <w:lvlJc w:val="left"/>
      <w:pPr>
        <w:ind w:left="3600" w:hanging="360"/>
      </w:pPr>
    </w:lvl>
    <w:lvl w:ilvl="5" w:tentative="1">
      <w:start w:val="1"/>
      <w:numFmt w:val="lowerRoman"/>
      <w:lvlText w:val="%6."/>
      <w:lvlJc w:val="right"/>
      <w:pPr>
        <w:ind w:left="4320" w:hanging="180"/>
      </w:pPr>
    </w:lvl>
    <w:lvl w:ilvl="6" w:tentative="1">
      <w:start w:val="1"/>
      <w:numFmt w:val="decimal"/>
      <w:lvlText w:val="%7."/>
      <w:lvlJc w:val="left"/>
      <w:pPr>
        <w:ind w:left="5040" w:hanging="360"/>
      </w:pPr>
    </w:lvl>
    <w:lvl w:ilvl="7" w:tentative="1">
      <w:start w:val="1"/>
      <w:numFmt w:val="lowerLetter"/>
      <w:lvlText w:val="%8."/>
      <w:lvlJc w:val="left"/>
      <w:pPr>
        <w:ind w:left="5760" w:hanging="360"/>
      </w:pPr>
    </w:lvl>
    <w:lvl w:ilvl="8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4190150"/>
    <w:multiLevelType w:val="hybridMultilevel"/>
    <w:tmpl w:val="117E63C8"/>
    <w:lvl w:ilvl="0" w:tplc="2E1EC0C6">
      <w:start w:val="2"/>
      <w:numFmt w:val="bullet"/>
      <w:lvlText w:val="-"/>
      <w:lvlJc w:val="left"/>
      <w:pPr>
        <w:ind w:left="720" w:hanging="360"/>
      </w:pPr>
      <w:rPr>
        <w:rFonts w:ascii="Calibri" w:eastAsia="Times New Roman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4BB462C"/>
    <w:multiLevelType w:val="hybridMultilevel"/>
    <w:tmpl w:val="AAACF48E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5" w15:restartNumberingAfterBreak="0">
    <w:nsid w:val="71AE71F3"/>
    <w:multiLevelType w:val="hybridMultilevel"/>
    <w:tmpl w:val="9EACD09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6" w15:restartNumberingAfterBreak="0">
    <w:nsid w:val="790A4221"/>
    <w:multiLevelType w:val="multilevel"/>
    <w:tmpl w:val="61CADD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"/>
  </w:num>
  <w:num w:numId="2">
    <w:abstractNumId w:val="1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3">
    <w:abstractNumId w:val="6"/>
  </w:num>
  <w:num w:numId="4">
    <w:abstractNumId w:val="6"/>
    <w:lvlOverride w:ilvl="0">
      <w:lvl w:ilvl="0">
        <w:start w:val="1"/>
        <w:numFmt w:val="decimal"/>
        <w:lvlText w:val="%1."/>
        <w:lvlJc w:val="left"/>
        <w:pPr>
          <w:tabs>
            <w:tab w:val="num" w:pos="720"/>
          </w:tabs>
          <w:ind w:left="720" w:hanging="360"/>
        </w:pPr>
      </w:lvl>
    </w:lvlOverride>
    <w:lvlOverride w:ilvl="1">
      <w:lvl w:ilvl="1">
        <w:numFmt w:val="lowerLetter"/>
        <w:lvlText w:val="%2."/>
        <w:lvlJc w:val="left"/>
      </w:lvl>
    </w:lvlOverride>
    <w:lvlOverride w:ilvl="2">
      <w:lvl w:ilvl="2">
        <w:start w:val="1"/>
        <w:numFmt w:val="decimal"/>
        <w:lvlText w:val="%3."/>
        <w:lvlJc w:val="left"/>
        <w:pPr>
          <w:tabs>
            <w:tab w:val="num" w:pos="2160"/>
          </w:tabs>
          <w:ind w:left="2160" w:hanging="360"/>
        </w:pPr>
      </w:lvl>
    </w:lvlOverride>
    <w:lvlOverride w:ilvl="3">
      <w:lvl w:ilvl="3" w:tentative="1">
        <w:start w:val="1"/>
        <w:numFmt w:val="decimal"/>
        <w:lvlText w:val="%4."/>
        <w:lvlJc w:val="left"/>
        <w:pPr>
          <w:tabs>
            <w:tab w:val="num" w:pos="2880"/>
          </w:tabs>
          <w:ind w:left="2880" w:hanging="360"/>
        </w:pPr>
      </w:lvl>
    </w:lvlOverride>
    <w:lvlOverride w:ilvl="4">
      <w:lvl w:ilvl="4" w:tentative="1">
        <w:start w:val="1"/>
        <w:numFmt w:val="decimal"/>
        <w:lvlText w:val="%5."/>
        <w:lvlJc w:val="left"/>
        <w:pPr>
          <w:tabs>
            <w:tab w:val="num" w:pos="3600"/>
          </w:tabs>
          <w:ind w:left="3600" w:hanging="360"/>
        </w:pPr>
      </w:lvl>
    </w:lvlOverride>
    <w:lvlOverride w:ilvl="5">
      <w:lvl w:ilvl="5" w:tentative="1">
        <w:start w:val="1"/>
        <w:numFmt w:val="decimal"/>
        <w:lvlText w:val="%6."/>
        <w:lvlJc w:val="left"/>
        <w:pPr>
          <w:tabs>
            <w:tab w:val="num" w:pos="4320"/>
          </w:tabs>
          <w:ind w:left="4320" w:hanging="360"/>
        </w:pPr>
      </w:lvl>
    </w:lvlOverride>
    <w:lvlOverride w:ilvl="6">
      <w:lvl w:ilvl="6" w:tentative="1">
        <w:start w:val="1"/>
        <w:numFmt w:val="decimal"/>
        <w:lvlText w:val="%7."/>
        <w:lvlJc w:val="left"/>
        <w:pPr>
          <w:tabs>
            <w:tab w:val="num" w:pos="5040"/>
          </w:tabs>
          <w:ind w:left="5040" w:hanging="360"/>
        </w:pPr>
      </w:lvl>
    </w:lvlOverride>
    <w:lvlOverride w:ilvl="7">
      <w:lvl w:ilvl="7" w:tentative="1">
        <w:start w:val="1"/>
        <w:numFmt w:val="decimal"/>
        <w:lvlText w:val="%8."/>
        <w:lvlJc w:val="left"/>
        <w:pPr>
          <w:tabs>
            <w:tab w:val="num" w:pos="5760"/>
          </w:tabs>
          <w:ind w:left="5760" w:hanging="360"/>
        </w:pPr>
      </w:lvl>
    </w:lvlOverride>
    <w:lvlOverride w:ilvl="8">
      <w:lvl w:ilvl="8" w:tentative="1">
        <w:start w:val="1"/>
        <w:numFmt w:val="decimal"/>
        <w:lvlText w:val="%9."/>
        <w:lvlJc w:val="left"/>
        <w:pPr>
          <w:tabs>
            <w:tab w:val="num" w:pos="6480"/>
          </w:tabs>
          <w:ind w:left="6480" w:hanging="360"/>
        </w:pPr>
      </w:lvl>
    </w:lvlOverride>
  </w:num>
  <w:num w:numId="5">
    <w:abstractNumId w:val="9"/>
  </w:num>
  <w:num w:numId="6">
    <w:abstractNumId w:val="9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7">
    <w:abstractNumId w:val="3"/>
  </w:num>
  <w:num w:numId="8">
    <w:abstractNumId w:val="11"/>
  </w:num>
  <w:num w:numId="9">
    <w:abstractNumId w:val="4"/>
  </w:num>
  <w:num w:numId="10">
    <w:abstractNumId w:val="5"/>
  </w:num>
  <w:num w:numId="11">
    <w:abstractNumId w:val="13"/>
  </w:num>
  <w:num w:numId="12">
    <w:abstractNumId w:val="8"/>
  </w:num>
  <w:num w:numId="13">
    <w:abstractNumId w:val="10"/>
  </w:num>
  <w:num w:numId="14">
    <w:abstractNumId w:val="16"/>
  </w:num>
  <w:num w:numId="15">
    <w:abstractNumId w:val="2"/>
  </w:num>
  <w:num w:numId="16">
    <w:abstractNumId w:val="7"/>
  </w:num>
  <w:num w:numId="17">
    <w:abstractNumId w:val="14"/>
  </w:num>
  <w:num w:numId="18">
    <w:abstractNumId w:val="0"/>
  </w:num>
  <w:num w:numId="19">
    <w:abstractNumId w:val="12"/>
  </w:num>
  <w:num w:numId="20">
    <w:abstractNumId w:val="15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15:person w15:author="McGregor, Ian">
    <w15:presenceInfo w15:providerId="AD" w15:userId="S-1-5-21-220523388-1563985344-1801674531-149353"/>
  </w15:person>
  <w15:person w15:author="Valentine Herrmann">
    <w15:presenceInfo w15:providerId="Windows Live" w15:userId="d8ec777fd39d6b6f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F5F47"/>
    <w:rsid w:val="00076EF7"/>
    <w:rsid w:val="000D77BE"/>
    <w:rsid w:val="00171860"/>
    <w:rsid w:val="002164D0"/>
    <w:rsid w:val="00307F55"/>
    <w:rsid w:val="0032043C"/>
    <w:rsid w:val="003A40F5"/>
    <w:rsid w:val="0047137C"/>
    <w:rsid w:val="0057616A"/>
    <w:rsid w:val="005836E1"/>
    <w:rsid w:val="00586B16"/>
    <w:rsid w:val="005A194F"/>
    <w:rsid w:val="006748A1"/>
    <w:rsid w:val="00707655"/>
    <w:rsid w:val="00804183"/>
    <w:rsid w:val="00810520"/>
    <w:rsid w:val="00815CBF"/>
    <w:rsid w:val="008A5C0E"/>
    <w:rsid w:val="00A56C30"/>
    <w:rsid w:val="00B118A3"/>
    <w:rsid w:val="00B2068F"/>
    <w:rsid w:val="00B46914"/>
    <w:rsid w:val="00BF5F47"/>
    <w:rsid w:val="00C9768D"/>
    <w:rsid w:val="00CE7E89"/>
    <w:rsid w:val="00D009BE"/>
    <w:rsid w:val="00DD3137"/>
    <w:rsid w:val="00E71E33"/>
    <w:rsid w:val="00EC1D7B"/>
    <w:rsid w:val="00EC4CA5"/>
    <w:rsid w:val="00F80AF1"/>
    <w:rsid w:val="00FE1788"/>
    <w:rsid w:val="00FF5CF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85F4F25"/>
  <w15:chartTrackingRefBased/>
  <w15:docId w15:val="{11446F10-3E07-4D97-9303-6E7B67D46B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32043C"/>
    <w:rPr>
      <w:color w:val="0563C1" w:themeColor="hyperlink"/>
      <w:u w:val="single"/>
    </w:rPr>
  </w:style>
  <w:style w:type="paragraph" w:styleId="NormalWeb">
    <w:name w:val="Normal (Web)"/>
    <w:basedOn w:val="Normal"/>
    <w:uiPriority w:val="99"/>
    <w:unhideWhenUsed/>
    <w:rsid w:val="00EC4CA5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val="en-US"/>
    </w:rPr>
  </w:style>
  <w:style w:type="character" w:styleId="CommentReference">
    <w:name w:val="annotation reference"/>
    <w:basedOn w:val="DefaultParagraphFont"/>
    <w:uiPriority w:val="99"/>
    <w:semiHidden/>
    <w:unhideWhenUsed/>
    <w:rsid w:val="00A56C30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A56C30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A56C30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A56C30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A56C30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56C30"/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56C30"/>
    <w:rPr>
      <w:rFonts w:ascii="Segoe UI" w:hAnsi="Segoe UI" w:cs="Segoe UI"/>
      <w:sz w:val="18"/>
      <w:szCs w:val="18"/>
    </w:rPr>
  </w:style>
  <w:style w:type="paragraph" w:styleId="Revision">
    <w:name w:val="Revision"/>
    <w:hidden/>
    <w:uiPriority w:val="99"/>
    <w:semiHidden/>
    <w:rsid w:val="00B118A3"/>
  </w:style>
  <w:style w:type="character" w:styleId="FollowedHyperlink">
    <w:name w:val="FollowedHyperlink"/>
    <w:basedOn w:val="DefaultParagraphFont"/>
    <w:uiPriority w:val="99"/>
    <w:semiHidden/>
    <w:unhideWhenUsed/>
    <w:rsid w:val="002164D0"/>
    <w:rPr>
      <w:color w:val="954F72" w:themeColor="followedHyperlink"/>
      <w:u w:val="single"/>
    </w:rPr>
  </w:style>
  <w:style w:type="paragraph" w:styleId="ListParagraph">
    <w:name w:val="List Paragraph"/>
    <w:basedOn w:val="Normal"/>
    <w:uiPriority w:val="34"/>
    <w:qFormat/>
    <w:rsid w:val="00E71E3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420561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2682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1395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github.com/SCBI-ForestGEO/Dendrobands/resources/field_forms/README.md" TargetMode="External"/><Relationship Id="rId13" Type="http://schemas.openxmlformats.org/officeDocument/2006/relationships/image" Target="media/image3.jpeg"/><Relationship Id="rId18" Type="http://schemas.openxmlformats.org/officeDocument/2006/relationships/image" Target="media/image8.jpeg"/><Relationship Id="rId26" Type="http://schemas.openxmlformats.org/officeDocument/2006/relationships/image" Target="media/image16.jpeg"/><Relationship Id="rId3" Type="http://schemas.openxmlformats.org/officeDocument/2006/relationships/settings" Target="settings.xml"/><Relationship Id="rId21" Type="http://schemas.openxmlformats.org/officeDocument/2006/relationships/image" Target="media/image11.jpeg"/><Relationship Id="rId7" Type="http://schemas.openxmlformats.org/officeDocument/2006/relationships/hyperlink" Target="https://github.com/SCBI-ForestGEO/Dendrobands/tree/master/data/metadata" TargetMode="External"/><Relationship Id="rId12" Type="http://schemas.openxmlformats.org/officeDocument/2006/relationships/image" Target="media/image2.jpeg"/><Relationship Id="rId17" Type="http://schemas.openxmlformats.org/officeDocument/2006/relationships/image" Target="media/image7.jpeg"/><Relationship Id="rId25" Type="http://schemas.openxmlformats.org/officeDocument/2006/relationships/image" Target="media/image15.jpeg"/><Relationship Id="rId2" Type="http://schemas.openxmlformats.org/officeDocument/2006/relationships/styles" Target="styles.xml"/><Relationship Id="rId16" Type="http://schemas.openxmlformats.org/officeDocument/2006/relationships/image" Target="media/image6.jpeg"/><Relationship Id="rId20" Type="http://schemas.openxmlformats.org/officeDocument/2006/relationships/image" Target="media/image10.jpe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microsoft.com/office/2011/relationships/commentsExtended" Target="commentsExtended.xml"/><Relationship Id="rId11" Type="http://schemas.openxmlformats.org/officeDocument/2006/relationships/image" Target="media/image1.jpeg"/><Relationship Id="rId24" Type="http://schemas.openxmlformats.org/officeDocument/2006/relationships/image" Target="media/image14.jpeg"/><Relationship Id="rId32" Type="http://schemas.microsoft.com/office/2016/09/relationships/commentsIds" Target="commentsIds.xml"/><Relationship Id="rId5" Type="http://schemas.openxmlformats.org/officeDocument/2006/relationships/comments" Target="comments.xml"/><Relationship Id="rId15" Type="http://schemas.openxmlformats.org/officeDocument/2006/relationships/image" Target="media/image5.jpeg"/><Relationship Id="rId23" Type="http://schemas.openxmlformats.org/officeDocument/2006/relationships/image" Target="media/image13.jpeg"/><Relationship Id="rId28" Type="http://schemas.openxmlformats.org/officeDocument/2006/relationships/image" Target="media/image18.jpeg"/><Relationship Id="rId10" Type="http://schemas.openxmlformats.org/officeDocument/2006/relationships/hyperlink" Target="https://docs.google.com/document/d/1kCG22EAEnOVxw9Z-cPPvrHIzvRFE-j0U7anTmhJbkqM/edit" TargetMode="External"/><Relationship Id="rId19" Type="http://schemas.openxmlformats.org/officeDocument/2006/relationships/image" Target="media/image9.jpe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hyperlink" Target="https://github.com/SCBI-ForestGEO/Dendrobands/tree/master/resources/field_forms" TargetMode="External"/><Relationship Id="rId14" Type="http://schemas.openxmlformats.org/officeDocument/2006/relationships/image" Target="media/image4.jpeg"/><Relationship Id="rId22" Type="http://schemas.openxmlformats.org/officeDocument/2006/relationships/image" Target="media/image12.jpeg"/><Relationship Id="rId27" Type="http://schemas.openxmlformats.org/officeDocument/2006/relationships/image" Target="media/image17.jpeg"/><Relationship Id="rId30" Type="http://schemas.microsoft.com/office/2011/relationships/people" Target="peop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112</TotalTime>
  <Pages>11</Pages>
  <Words>1048</Words>
  <Characters>5979</Characters>
  <Application>Microsoft Office Word</Application>
  <DocSecurity>0</DocSecurity>
  <Lines>49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Albus Severus</dc:creator>
  <cp:keywords/>
  <dc:description/>
  <cp:lastModifiedBy>McGregor, Ian</cp:lastModifiedBy>
  <cp:revision>12</cp:revision>
  <dcterms:created xsi:type="dcterms:W3CDTF">2019-01-22T20:27:00Z</dcterms:created>
  <dcterms:modified xsi:type="dcterms:W3CDTF">2019-01-24T13:54:00Z</dcterms:modified>
</cp:coreProperties>
</file>